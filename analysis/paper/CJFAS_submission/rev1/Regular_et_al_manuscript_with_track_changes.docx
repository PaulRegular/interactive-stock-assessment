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D5F996" w14:textId="77777777" w:rsidR="00375B6C" w:rsidRDefault="00D12BD9">
      <w:pPr>
        <w:pStyle w:val="Title"/>
      </w:pPr>
      <w:bookmarkStart w:id="0" w:name="_GoBack"/>
      <w:bookmarkEnd w:id="0"/>
      <w:r>
        <w:t>Improving the communication and accessibility of stock assessment using interactive visualization tools</w:t>
      </w:r>
    </w:p>
    <w:p w14:paraId="14D4DD0A" w14:textId="77777777" w:rsidR="00375B6C" w:rsidRDefault="00D12BD9">
      <w:pPr>
        <w:pStyle w:val="Author"/>
      </w:pPr>
      <w:r>
        <w:t>Paul M. Regular, Gregory J. Robertson, Robert Rogers, Keith P. Lewis</w:t>
      </w:r>
    </w:p>
    <w:p w14:paraId="453091B0" w14:textId="77777777" w:rsidR="00375B6C" w:rsidRDefault="00D12BD9">
      <w:pPr>
        <w:pStyle w:val="Date"/>
      </w:pPr>
      <w:r>
        <w:t xml:space="preserve">Fisheries and Oceans Canada, Northwest Atlantic Fisheries Center, 80 East White </w:t>
      </w:r>
      <w:r>
        <w:t>Hills, St. John’s, Newfoundland and Labrador, A1C 5X1, Canada</w:t>
      </w:r>
    </w:p>
    <w:p w14:paraId="7351EA98" w14:textId="77777777" w:rsidR="00375B6C" w:rsidRDefault="00D12BD9">
      <w:pPr>
        <w:pStyle w:val="Abstract"/>
      </w:pPr>
      <w:r>
        <w:rPr>
          <w:b/>
        </w:rPr>
        <w:t>Corresponding author</w:t>
      </w:r>
      <w:r>
        <w:t xml:space="preserve">: Paul M. Regular, Fisheries and Oceans Canada, Northwest Atlantic Fisheries Center, 80 East White Hills, St. John’s, Newfoundland and Labrador, A1C 5X1, Canada, E-mail: </w:t>
      </w:r>
      <w:hyperlink r:id="rId7">
        <w:r>
          <w:rPr>
            <w:rStyle w:val="Hyperlink"/>
          </w:rPr>
          <w:t>Paul.Regular@dfo-mpo.gc.ca</w:t>
        </w:r>
      </w:hyperlink>
      <w:r>
        <w:t>, Phone: 1-709-772-2067</w:t>
      </w:r>
    </w:p>
    <w:p w14:paraId="28A1CB5F" w14:textId="5A600E88" w:rsidR="00375B6C" w:rsidRDefault="00D12BD9">
      <w:pPr>
        <w:pStyle w:val="Abstract"/>
      </w:pPr>
      <w:r>
        <w:rPr>
          <w:b/>
        </w:rPr>
        <w:lastRenderedPageBreak/>
        <w:t>Abstract</w:t>
      </w:r>
      <w:r>
        <w:t>: Scientists across many fields are faced with the challenge of synthesizing and communicating information from large and complex data sets. The fiel</w:t>
      </w:r>
      <w:r>
        <w:t>d of stock assessment is no exception as the volume and variety of the data has grown alongside the computational methods used to integrate them. While this growth in data and model complexity has improved many stock assessments, the process of communicati</w:t>
      </w:r>
      <w:r>
        <w:t>ng key results to colleagues and stakeholders in a meaningful way has become more daunting. The traditional approach of presenting information across a series of static slides often fails to convey the richness of information available and, as such, import</w:t>
      </w:r>
      <w:r>
        <w:t>ant patterns and details are easily overlooked. Here we contend that this problem can be mediated through the effective use of new open source tools for building interactive visualizations. These tools allow a broader audience to conduct detailed explorati</w:t>
      </w:r>
      <w:r>
        <w:t>ons of the results, leading to a deeper and collective understanding of both the data and models used to inform stock assessments. As a consequence, the peer review process is more open and accessible.</w:t>
      </w:r>
      <w:del w:id="1" w:author="Author" w:date="2020-03-15T00:22:00Z">
        <w:r w:rsidR="00B576A1">
          <w:br w:type="page"/>
        </w:r>
      </w:del>
    </w:p>
    <w:p w14:paraId="6203C29E" w14:textId="77777777" w:rsidR="00375B6C" w:rsidRDefault="00D12BD9">
      <w:pPr>
        <w:pStyle w:val="FirstParagraph"/>
      </w:pPr>
      <w:r>
        <w:rPr>
          <w:i/>
        </w:rPr>
        <w:t>The greatest value of a picture is when it forces us t</w:t>
      </w:r>
      <w:r>
        <w:rPr>
          <w:i/>
        </w:rPr>
        <w:t>o notice what we never expected to see.</w:t>
      </w:r>
      <w:r>
        <w:br/>
        <w:t>- Tukey (1977)</w:t>
      </w:r>
    </w:p>
    <w:p w14:paraId="454E0FB3" w14:textId="3BB70C3B" w:rsidR="00375B6C" w:rsidRDefault="00D12BD9">
      <w:pPr>
        <w:pStyle w:val="BodyText"/>
      </w:pPr>
      <w:r>
        <w:t>Quantitative stock assessment plays a central role in modern fisheries management (Hilborn and Walters 1992). Over time, and as new methods are developed, there is an increasing amount of data availabl</w:t>
      </w:r>
      <w:r>
        <w:t xml:space="preserve">e to inform stock assessments. These data might be richer information on stock structure using an increasing array of markers and biomarkers, and/or the continued lengthening of population status and catch time series. Concurrently, analytical methods are </w:t>
      </w:r>
      <w:r>
        <w:t xml:space="preserve">now able to integrate many data sources into one stock assessment model (Maunder and Punt 2013). </w:t>
      </w:r>
      <w:del w:id="2" w:author="Author" w:date="2020-03-15T00:22:00Z">
        <w:r w:rsidR="008B0663">
          <w:delText>For well-monitored stocks,</w:delText>
        </w:r>
      </w:del>
      <w:ins w:id="3" w:author="Author" w:date="2020-03-15T00:22:00Z">
        <w:r>
          <w:t>While these advances have surely improved</w:t>
        </w:r>
      </w:ins>
      <w:r>
        <w:t xml:space="preserve"> the </w:t>
      </w:r>
      <w:del w:id="4" w:author="Author" w:date="2020-03-15T00:22:00Z">
        <w:r w:rsidR="008B0663">
          <w:delText xml:space="preserve">challenge has shifted from having sufficient data and information for providing sound </w:delText>
        </w:r>
      </w:del>
      <w:r>
        <w:t xml:space="preserve">advice </w:t>
      </w:r>
      <w:del w:id="5" w:author="Author" w:date="2020-03-15T00:22:00Z">
        <w:r w:rsidR="008B0663">
          <w:delText>on</w:delText>
        </w:r>
      </w:del>
      <w:ins w:id="6" w:author="Author" w:date="2020-03-15T00:22:00Z">
        <w:r>
          <w:t>provided at</w:t>
        </w:r>
      </w:ins>
      <w:r>
        <w:t xml:space="preserve"> stock </w:t>
      </w:r>
      <w:del w:id="7" w:author="Author" w:date="2020-03-15T00:22:00Z">
        <w:r w:rsidR="008B0663">
          <w:delText>status,</w:delText>
        </w:r>
      </w:del>
      <w:ins w:id="8" w:author="Author" w:date="2020-03-15T00:22:00Z">
        <w:r>
          <w:t>assessments, it has become more difficult</w:t>
        </w:r>
      </w:ins>
      <w:r>
        <w:t xml:space="preserve"> to </w:t>
      </w:r>
      <w:del w:id="9" w:author="Author" w:date="2020-03-15T00:22:00Z">
        <w:r w:rsidR="008B0663">
          <w:delText>presenting large quantities</w:delText>
        </w:r>
      </w:del>
      <w:ins w:id="10" w:author="Author" w:date="2020-03-15T00:22:00Z">
        <w:r>
          <w:t>communicate the basis</w:t>
        </w:r>
      </w:ins>
      <w:r>
        <w:t xml:space="preserve"> of </w:t>
      </w:r>
      <w:del w:id="11" w:author="Author" w:date="2020-03-15T00:22:00Z">
        <w:r w:rsidR="008B0663">
          <w:delText>data and output from increasingly complex statistical models</w:delText>
        </w:r>
      </w:del>
      <w:ins w:id="12" w:author="Author" w:date="2020-03-15T00:22:00Z">
        <w:r>
          <w:t>this advice</w:t>
        </w:r>
      </w:ins>
      <w:r>
        <w:t xml:space="preserve"> in a m</w:t>
      </w:r>
      <w:r>
        <w:t xml:space="preserve">eaningful way. </w:t>
      </w:r>
      <w:del w:id="13" w:author="Author" w:date="2020-03-15T00:22:00Z">
        <w:r w:rsidR="008B0663">
          <w:delText>Traditional</w:delText>
        </w:r>
      </w:del>
      <w:ins w:id="14" w:author="Author" w:date="2020-03-15T00:22:00Z">
        <w:r>
          <w:t xml:space="preserve">Visualizations play a </w:t>
        </w:r>
        <w:r>
          <w:lastRenderedPageBreak/>
          <w:t>critical role in communicating this information to stakeholders (Levontin et al. 2017), however, traditional</w:t>
        </w:r>
      </w:ins>
      <w:r>
        <w:t xml:space="preserve"> formats (e.g. slides)</w:t>
      </w:r>
      <w:del w:id="15" w:author="Author" w:date="2020-03-15T00:22:00Z">
        <w:r w:rsidR="008B0663">
          <w:delText xml:space="preserve"> for presenting information at stakeholder meetings</w:delText>
        </w:r>
      </w:del>
      <w:r>
        <w:t xml:space="preserve"> are often insufficient to convey the richness of information available and the static an</w:t>
      </w:r>
      <w:r>
        <w:t>d sequential nature of these formats can stifle meaningful discussions. A solution to this problem is the effective use of interactive visualization tools (Keena et al. 2016). These are common tools we use every day on a range of web sites, but their use i</w:t>
      </w:r>
      <w:r>
        <w:t xml:space="preserve">s no longer restricted to web site developers as these tools are being integrated into software commonly used by the research community (Perkel 2018). As a result, an increasing number of scientists across a wide range of disciplines are starting to apply </w:t>
      </w:r>
      <w:r>
        <w:t>interactive visualization tools to explore and communicate their results (e.g. Jones et al. 2016; Letcher et al. 2018; Yeatman et al. 2018).</w:t>
      </w:r>
      <w:del w:id="16" w:author="Author" w:date="2020-03-15T00:22:00Z">
        <w:r w:rsidR="008B0663">
          <w:delText xml:space="preserve"> This trend includes fisheries research and many of these tools, and the code used to produce them, are available online (see Appendix A for examples).</w:delText>
        </w:r>
      </w:del>
    </w:p>
    <w:p w14:paraId="5EBD19DF" w14:textId="785CFE22" w:rsidR="00375B6C" w:rsidRDefault="008B0663">
      <w:pPr>
        <w:pStyle w:val="BodyText"/>
        <w:rPr>
          <w:ins w:id="17" w:author="Author" w:date="2020-03-15T00:22:00Z"/>
        </w:rPr>
      </w:pPr>
      <w:del w:id="18" w:author="Author" w:date="2020-03-15T00:22:00Z">
        <w:r>
          <w:delText xml:space="preserve">Here we aim to demonstrate how interactive visualization tools provide an efficient and effective means of exploring and communicating the ever-expanding array of data inputs and model outputs. We especially highlight the use of interactive visuals inside dynamic documents called “dashboards”. </w:delText>
        </w:r>
      </w:del>
      <w:ins w:id="19" w:author="Author" w:date="2020-03-15T00:22:00Z">
        <w:r w:rsidR="00D12BD9">
          <w:t>Fisheries scientists are a part of this trend and, as such, there are a growing number of interactive tools availab</w:t>
        </w:r>
        <w:r w:rsidR="00D12BD9">
          <w:t>le that facilitate the exploration and communication of fisheries science. For instance, they can be used to disseminate real-time information for dynamic ocean management (Maxwell et al. 2015; Hazen et al. 2018), explore hindcasts and projections from var</w:t>
        </w:r>
        <w:r w:rsidR="00D12BD9">
          <w:t>ious habitat suitability models (McHenry et al. 2019), and evaluate different fisheries management approaches (Goethel et al. 2019; Miller et al. 2019) (see Appendix A for more examples). Such tools complement static documentation as they allow audiences t</w:t>
        </w:r>
        <w:r w:rsidR="00D12BD9">
          <w:t>o explore data and models in ways not amenable to static formats and, in the process, they improve accessibility and augment communication efforts. These will be helpful tools to utilize as we proceed through an age of heightened scientific scrutiny (McIne</w:t>
        </w:r>
        <w:r w:rsidR="00D12BD9">
          <w:t>rny et al. 2014), and here we aim to promote their use in fisheries science by demonstrating a series of interactive visualization tools built to aid in the peer review of stock assessments.</w:t>
        </w:r>
      </w:ins>
    </w:p>
    <w:p w14:paraId="179663AB" w14:textId="4C23DBB6" w:rsidR="00375B6C" w:rsidRDefault="00D12BD9">
      <w:pPr>
        <w:pStyle w:val="BodyText"/>
      </w:pPr>
      <w:ins w:id="20" w:author="Author" w:date="2020-03-15T00:22:00Z">
        <w:r>
          <w:lastRenderedPageBreak/>
          <w:t>We first demonstrate the application of interactive</w:t>
        </w:r>
      </w:ins>
      <w:moveFromRangeStart w:id="21" w:author="Author" w:date="2020-03-15T00:22:00Z" w:name="move35124149"/>
      <w:moveFrom w:id="22" w:author="Author" w:date="2020-03-15T00:22:00Z">
        <w:r>
          <w:t>The concept of using a dashboard was borrowed from the business community where they are frequently used to group a series of interactive visuals and tables to provide at-a-glance views of key performance indic</w:t>
        </w:r>
        <w:r>
          <w:t xml:space="preserve">ators. </w:t>
        </w:r>
      </w:moveFrom>
      <w:moveFromRangeEnd w:id="21"/>
      <w:del w:id="23" w:author="Author" w:date="2020-03-15T00:22:00Z">
        <w:r w:rsidR="008B0663">
          <w:delText>We first demonstrate the application of these</w:delText>
        </w:r>
      </w:del>
      <w:r>
        <w:t xml:space="preserve"> tools to data</w:t>
      </w:r>
      <w:r>
        <w:t xml:space="preserve"> that are commonly presented in stock assessments to show how they can simplify the detailed exploration of data from long-term monitoring programs. Second, we focus on the modeling aspect of stock assessment and demonstrate how interactive </w:t>
      </w:r>
      <w:del w:id="24" w:author="Author" w:date="2020-03-15T00:22:00Z">
        <w:r w:rsidR="008B0663">
          <w:delText>dashboards</w:delText>
        </w:r>
      </w:del>
      <w:ins w:id="25" w:author="Author" w:date="2020-03-15T00:22:00Z">
        <w:r>
          <w:t>tools</w:t>
        </w:r>
      </w:ins>
      <w:r>
        <w:t xml:space="preserve"> can be us</w:t>
      </w:r>
      <w:r>
        <w:t xml:space="preserve">ed to explore, diagnose and communicate results from an integrated assessment model. This structure corresponds to two important steps in the stock assessment process: 1) data exploration, and 2) data modeling. </w:t>
      </w:r>
      <w:ins w:id="26" w:author="Author" w:date="2020-03-15T00:22:00Z">
        <w:r>
          <w:t xml:space="preserve">In both cases interactive visuals are nested </w:t>
        </w:r>
        <w:r>
          <w:t xml:space="preserve">inside dynamic documents called “dashboards”. </w:t>
        </w:r>
      </w:ins>
      <w:moveToRangeStart w:id="27" w:author="Author" w:date="2020-03-15T00:22:00Z" w:name="move35124149"/>
      <w:moveTo w:id="28" w:author="Author" w:date="2020-03-15T00:22:00Z">
        <w:r>
          <w:t>The concept of using a dashboard was borrowed from the business community where they are frequently used to group a series of interactive visuals and tables to provide at-a-glance views of key performance indic</w:t>
        </w:r>
        <w:r>
          <w:t xml:space="preserve">ators. </w:t>
        </w:r>
      </w:moveTo>
      <w:moveToRangeEnd w:id="27"/>
      <w:del w:id="29" w:author="Author" w:date="2020-03-15T00:22:00Z">
        <w:r w:rsidR="008B0663">
          <w:delText>In each case, the</w:delText>
        </w:r>
      </w:del>
      <w:ins w:id="30" w:author="Author" w:date="2020-03-15T00:22:00Z">
        <w:r>
          <w:t>These</w:t>
        </w:r>
      </w:ins>
      <w:r>
        <w:t xml:space="preserve"> dashboards were constructed within the framework of the R programming language (R Core Team 2017) and the RStudio IDE (RStudio Team 2015) using three or more of the packages listed in Table </w:t>
      </w:r>
      <w:del w:id="31" w:author="Author" w:date="2020-03-15T00:22:00Z">
        <w:r w:rsidR="008B0663">
          <w:delText>(Table 1).</w:delText>
        </w:r>
      </w:del>
      <w:ins w:id="32" w:author="Author" w:date="2020-03-15T00:22:00Z">
        <w:r>
          <w:t xml:space="preserve">1. See Supplement 1 for a “getting started” tutorial </w:t>
        </w:r>
        <w:r>
          <w:t>that highlights one approach to constructing a dashboard using R; using this as a guide, an R user can start constructing basic dashboards within a day.</w:t>
        </w:r>
      </w:ins>
    </w:p>
    <w:p w14:paraId="7F7A60EC" w14:textId="77777777" w:rsidR="00375B6C" w:rsidRDefault="00D12BD9">
      <w:pPr>
        <w:pStyle w:val="TableCaption"/>
      </w:pPr>
      <w:r>
        <w:t>Table 1: Names and descriptions of the key packages used to build the interactive applications presente</w:t>
      </w:r>
      <w:r>
        <w:t xml:space="preserve">d in this paper. Descriptions are directly from the </w:t>
      </w:r>
      <w:r>
        <w:rPr>
          <w:rStyle w:val="VerbatimChar"/>
        </w:rPr>
        <w:t>DESCRIPTION</w:t>
      </w:r>
      <w:r>
        <w:t xml:space="preserve"> file of each package.</w:t>
      </w:r>
    </w:p>
    <w:tbl>
      <w:tblPr>
        <w:tblStyle w:val="Table"/>
        <w:tblW w:w="0" w:type="pct"/>
        <w:tblLook w:val="07C0" w:firstRow="0" w:lastRow="1" w:firstColumn="1" w:lastColumn="1" w:noHBand="1" w:noVBand="1"/>
        <w:tblCaption w:val="Table 1: Names and descriptions of the key packages used to build the interactive applications presented in this paper. Descriptions are directly from the DESCRIPTION file of each package."/>
      </w:tblPr>
      <w:tblGrid>
        <w:gridCol w:w="1910"/>
        <w:gridCol w:w="7450"/>
      </w:tblGrid>
      <w:tr w:rsidR="00375B6C" w14:paraId="5CC89503" w14:textId="77777777">
        <w:tc>
          <w:tcPr>
            <w:tcW w:w="0" w:type="auto"/>
          </w:tcPr>
          <w:p w14:paraId="14E53AB8" w14:textId="77777777" w:rsidR="00375B6C" w:rsidRDefault="00D12BD9">
            <w:pPr>
              <w:pStyle w:val="Compact"/>
            </w:pPr>
            <w:r>
              <w:rPr>
                <w:rStyle w:val="VerbatimChar"/>
                <w:b/>
              </w:rPr>
              <w:t>shiny</w:t>
            </w:r>
          </w:p>
        </w:tc>
        <w:tc>
          <w:tcPr>
            <w:tcW w:w="0" w:type="auto"/>
          </w:tcPr>
          <w:p w14:paraId="390A576C" w14:textId="77777777" w:rsidR="00375B6C" w:rsidRDefault="00D12BD9">
            <w:pPr>
              <w:pStyle w:val="Compact"/>
            </w:pPr>
            <w:r>
              <w:t>Makes it incredibly easy to build interactive web applications with R. Automatic “reactive” binding between inputs and outputs and extensive prebuilt widgets make i</w:t>
            </w:r>
            <w:r>
              <w:t>t possible to build beautiful, responsive, and powerful applications with minimal effort (Chang et al. 2018)</w:t>
            </w:r>
          </w:p>
        </w:tc>
      </w:tr>
      <w:tr w:rsidR="00375B6C" w14:paraId="6F054F36" w14:textId="77777777">
        <w:tc>
          <w:tcPr>
            <w:tcW w:w="0" w:type="auto"/>
          </w:tcPr>
          <w:p w14:paraId="16097892" w14:textId="77777777" w:rsidR="00375B6C" w:rsidRDefault="00D12BD9">
            <w:pPr>
              <w:pStyle w:val="Compact"/>
            </w:pPr>
            <w:r>
              <w:rPr>
                <w:rStyle w:val="VerbatimChar"/>
                <w:b/>
              </w:rPr>
              <w:t>shinydashboard</w:t>
            </w:r>
          </w:p>
        </w:tc>
        <w:tc>
          <w:tcPr>
            <w:tcW w:w="0" w:type="auto"/>
          </w:tcPr>
          <w:p w14:paraId="046342C6" w14:textId="77777777" w:rsidR="00375B6C" w:rsidRDefault="00D12BD9">
            <w:pPr>
              <w:pStyle w:val="Compact"/>
            </w:pPr>
            <w:r>
              <w:t>Create dashboards with ‘Shiny’. This package provides a theme on top of ‘Shiny’, making it easy to create attractive dashboards (Ch</w:t>
            </w:r>
            <w:r>
              <w:t>ang and Borges Ribeiro 2018).</w:t>
            </w:r>
          </w:p>
        </w:tc>
      </w:tr>
      <w:tr w:rsidR="00375B6C" w14:paraId="7F545ECB" w14:textId="77777777">
        <w:tc>
          <w:tcPr>
            <w:tcW w:w="0" w:type="auto"/>
          </w:tcPr>
          <w:p w14:paraId="39BCCE0B" w14:textId="77777777" w:rsidR="00375B6C" w:rsidRDefault="00D12BD9">
            <w:pPr>
              <w:pStyle w:val="Compact"/>
            </w:pPr>
            <w:r>
              <w:rPr>
                <w:rStyle w:val="VerbatimChar"/>
                <w:b/>
              </w:rPr>
              <w:t>rmarkdown</w:t>
            </w:r>
          </w:p>
        </w:tc>
        <w:tc>
          <w:tcPr>
            <w:tcW w:w="0" w:type="auto"/>
          </w:tcPr>
          <w:p w14:paraId="1B39468D" w14:textId="77777777" w:rsidR="00375B6C" w:rsidRDefault="00D12BD9">
            <w:pPr>
              <w:pStyle w:val="Compact"/>
            </w:pPr>
            <w:r>
              <w:t>Convert R Markdown documents into a variety of formats (Allaire et al. 2018).</w:t>
            </w:r>
          </w:p>
        </w:tc>
      </w:tr>
      <w:tr w:rsidR="00375B6C" w14:paraId="5943BD01" w14:textId="77777777">
        <w:tc>
          <w:tcPr>
            <w:tcW w:w="0" w:type="auto"/>
          </w:tcPr>
          <w:p w14:paraId="62C58E33" w14:textId="77777777" w:rsidR="00375B6C" w:rsidRDefault="00D12BD9">
            <w:pPr>
              <w:pStyle w:val="Compact"/>
            </w:pPr>
            <w:r>
              <w:rPr>
                <w:rStyle w:val="VerbatimChar"/>
                <w:b/>
              </w:rPr>
              <w:t>flexdashboard</w:t>
            </w:r>
          </w:p>
        </w:tc>
        <w:tc>
          <w:tcPr>
            <w:tcW w:w="0" w:type="auto"/>
          </w:tcPr>
          <w:p w14:paraId="4FED2F7D" w14:textId="77777777" w:rsidR="00375B6C" w:rsidRDefault="00D12BD9">
            <w:pPr>
              <w:pStyle w:val="Compact"/>
            </w:pPr>
            <w:r>
              <w:t>Format for converting an R Markdown document to a grid oriented dashboard. The dashboard flexibly adapts the size of its c</w:t>
            </w:r>
            <w:r>
              <w:t>omponents to the containing web page (Allaire 2017).</w:t>
            </w:r>
          </w:p>
        </w:tc>
      </w:tr>
      <w:tr w:rsidR="00375B6C" w14:paraId="2E444D05" w14:textId="77777777">
        <w:tc>
          <w:tcPr>
            <w:tcW w:w="0" w:type="auto"/>
          </w:tcPr>
          <w:p w14:paraId="16B6AD1A" w14:textId="77777777" w:rsidR="00375B6C" w:rsidRDefault="00D12BD9">
            <w:pPr>
              <w:pStyle w:val="Compact"/>
            </w:pPr>
            <w:r>
              <w:rPr>
                <w:rStyle w:val="VerbatimChar"/>
                <w:b/>
              </w:rPr>
              <w:lastRenderedPageBreak/>
              <w:t>plotly</w:t>
            </w:r>
          </w:p>
        </w:tc>
        <w:tc>
          <w:tcPr>
            <w:tcW w:w="0" w:type="auto"/>
          </w:tcPr>
          <w:p w14:paraId="791B7AD6" w14:textId="77777777" w:rsidR="00375B6C" w:rsidRDefault="00D12BD9">
            <w:pPr>
              <w:pStyle w:val="Compact"/>
            </w:pPr>
            <w:r>
              <w:t>Easily translate ‘ggplot2’ graphs to an interactive web-based version and/or create custom web-based visualizations directly from R (Sievert 2018).</w:t>
            </w:r>
          </w:p>
        </w:tc>
      </w:tr>
      <w:tr w:rsidR="00375B6C" w14:paraId="611CCB2B" w14:textId="77777777">
        <w:tc>
          <w:tcPr>
            <w:tcW w:w="0" w:type="auto"/>
          </w:tcPr>
          <w:p w14:paraId="0D4B743D" w14:textId="77777777" w:rsidR="00375B6C" w:rsidRDefault="00D12BD9">
            <w:pPr>
              <w:pStyle w:val="Compact"/>
            </w:pPr>
            <w:r>
              <w:rPr>
                <w:rStyle w:val="VerbatimChar"/>
                <w:b/>
              </w:rPr>
              <w:t>leaflet</w:t>
            </w:r>
          </w:p>
        </w:tc>
        <w:tc>
          <w:tcPr>
            <w:tcW w:w="0" w:type="auto"/>
          </w:tcPr>
          <w:p w14:paraId="22B6FD36" w14:textId="77777777" w:rsidR="00375B6C" w:rsidRDefault="00D12BD9">
            <w:pPr>
              <w:pStyle w:val="Compact"/>
            </w:pPr>
            <w:r>
              <w:t>Create and customize interactive maps using the ‘Leaflet’ JavaScript library and the ‘htmlwidgets’ package. These maps can be used directly from the R console, from ‘RStudio’, in Shiny applications and R (Cheng et al. 2018).</w:t>
            </w:r>
          </w:p>
        </w:tc>
      </w:tr>
      <w:tr w:rsidR="00375B6C" w14:paraId="3007FE86" w14:textId="77777777">
        <w:tc>
          <w:tcPr>
            <w:tcW w:w="0" w:type="auto"/>
          </w:tcPr>
          <w:p w14:paraId="28AB268F" w14:textId="77777777" w:rsidR="00375B6C" w:rsidRDefault="00D12BD9">
            <w:pPr>
              <w:pStyle w:val="Compact"/>
            </w:pPr>
            <w:r>
              <w:rPr>
                <w:rStyle w:val="VerbatimChar"/>
                <w:b/>
              </w:rPr>
              <w:t>crosstalk</w:t>
            </w:r>
          </w:p>
        </w:tc>
        <w:tc>
          <w:tcPr>
            <w:tcW w:w="0" w:type="auto"/>
          </w:tcPr>
          <w:p w14:paraId="48F3120B" w14:textId="77777777" w:rsidR="00375B6C" w:rsidRDefault="00D12BD9">
            <w:pPr>
              <w:pStyle w:val="Compact"/>
            </w:pPr>
            <w:r>
              <w:t>Provides building bl</w:t>
            </w:r>
            <w:r>
              <w:t>ocks for allowing HTML widgets to communicate with each other, with Shiny or without (i.e. static .html files) (Cheng 2016).</w:t>
            </w:r>
          </w:p>
        </w:tc>
      </w:tr>
    </w:tbl>
    <w:p w14:paraId="3DBC1BF1" w14:textId="77777777" w:rsidR="00375B6C" w:rsidRDefault="00D12BD9">
      <w:pPr>
        <w:pStyle w:val="Heading1"/>
      </w:pPr>
      <w:bookmarkStart w:id="33" w:name="data-exploration"/>
      <w:r>
        <w:t>Data exploration</w:t>
      </w:r>
      <w:bookmarkEnd w:id="33"/>
    </w:p>
    <w:p w14:paraId="7488CE67" w14:textId="77777777" w:rsidR="00375B6C" w:rsidRDefault="00D12BD9">
      <w:pPr>
        <w:pStyle w:val="FirstParagraph"/>
      </w:pPr>
      <w:r>
        <w:t>The data sets used in stock assessments are constantly growing due to the continuation of long-term monitoring ef</w:t>
      </w:r>
      <w:r>
        <w:t>forts, the addition of new monitoring programs, or both. As such, stock assessment biologists need to manage large volumes of data from a variety of sources. Time series of reported landings and catch-at-age are often analyzed in conjunction with data from</w:t>
      </w:r>
      <w:r>
        <w:t xml:space="preserve"> “fishery-independent” surveys that track changes in relative abundance and, in many cases, also monitor trends in biological factors such as age composition, growth rates, sex ratios and maturation stages. For some data-rich stocks, mark and recapture stu</w:t>
      </w:r>
      <w:r>
        <w:t>dies are also carried out to estimate movement, migration, growth rate, natural mortality, and discard mortality. All of the above-mentioned data sets are complex and</w:t>
      </w:r>
      <w:ins w:id="34" w:author="Author" w:date="2020-03-15T00:22:00Z">
        <w:r>
          <w:t>,</w:t>
        </w:r>
      </w:ins>
      <w:r>
        <w:t xml:space="preserve"> as the volume and variety of these data increases, it becomes more difficult to be aware</w:t>
      </w:r>
      <w:r>
        <w:t xml:space="preserve"> of the details of each data set and discover key patterns within each. It has long been recognized that this challenge can be mediated, to a degree, by the application of interactive visualization tools as they allow detailed exploration of the data behin</w:t>
      </w:r>
      <w:r>
        <w:t>d a plot (Tukey and Tukey 1985; Fisherkeller et al. 1988). For instance, the ability to zoom in on features or areas of interest, turn off layers and hover over specific points to reveal more information creates an interactive user-driven experience that e</w:t>
      </w:r>
      <w:r>
        <w:t xml:space="preserve">xpedites explorations of data. These abilities are illustrated by two recently developed interactive tools: 1) a tool designed to </w:t>
      </w:r>
      <w:r>
        <w:lastRenderedPageBreak/>
        <w:t>quickly examine fishery-independent survey data; and 2) an interactive mapping tool developed for the exploration of a long-te</w:t>
      </w:r>
      <w:r>
        <w:t>rm tagging study.</w:t>
      </w:r>
    </w:p>
    <w:p w14:paraId="3F634E2A" w14:textId="77777777" w:rsidR="00375B6C" w:rsidRDefault="00D12BD9">
      <w:pPr>
        <w:pStyle w:val="Heading2"/>
      </w:pPr>
      <w:bookmarkStart w:id="35" w:name="survey-data"/>
      <w:r>
        <w:t>Survey data</w:t>
      </w:r>
      <w:bookmarkEnd w:id="35"/>
    </w:p>
    <w:p w14:paraId="5FBA67C4" w14:textId="58278D73" w:rsidR="00375B6C" w:rsidRDefault="00D12BD9">
      <w:pPr>
        <w:pStyle w:val="FirstParagraph"/>
      </w:pPr>
      <w:r>
        <w:t>Fisheries and Oceans Canada (DFO) has been conducting a multi-species stratified-random survey across the Newfoundland and Labrador shelf since the 1970s (Rideout and Ings 2018). These data are analyzed using a standard strati</w:t>
      </w:r>
      <w:r>
        <w:t xml:space="preserve">fied analysis via a </w:t>
      </w:r>
      <w:del w:id="36" w:author="Author" w:date="2020-03-15T00:22:00Z">
        <w:r w:rsidR="008B0663">
          <w:delText>locally developed</w:delText>
        </w:r>
      </w:del>
      <w:ins w:id="37" w:author="Author" w:date="2020-03-15T00:22:00Z">
        <w:r>
          <w:t>local</w:t>
        </w:r>
      </w:ins>
      <w:r>
        <w:t xml:space="preserve"> R package called RStrap (for details on methodology see Smith and Somerton 1981). Both the inputs and outputs from RStrap analyses are very large and, depending on the species, </w:t>
      </w:r>
      <w:del w:id="38" w:author="Author" w:date="2020-03-15T00:22:00Z">
        <w:r w:rsidR="008B0663">
          <w:delText xml:space="preserve">the time-series </w:delText>
        </w:r>
      </w:del>
      <w:r>
        <w:t>may include &gt; 40 years and span the majority of the N</w:t>
      </w:r>
      <w:r>
        <w:t xml:space="preserve">ewfoundland and Labrador shelf. In order for </w:t>
      </w:r>
      <w:del w:id="39" w:author="Author" w:date="2020-03-15T00:22:00Z">
        <w:r w:rsidR="008B0663">
          <w:delText>people</w:delText>
        </w:r>
      </w:del>
      <w:ins w:id="40" w:author="Author" w:date="2020-03-15T00:22:00Z">
        <w:r>
          <w:t>fisheries scientists</w:t>
        </w:r>
      </w:ins>
      <w:r>
        <w:t xml:space="preserve"> to quickly and reliably explore these data without iteratively modifying R scripts one species at a time, an application (hereafter called RStrap Explorer) was built using a combination of s</w:t>
      </w:r>
      <w:r>
        <w:t>hiny, crosstalk, flexdashboard, plotly and R markdown (Table 1). RStrap Explorer started as a way to visualize estimates of biomass and abundance trends of specific species by supplying RStrap output to a flexdashboard file designed to organize and visuali</w:t>
      </w:r>
      <w:r>
        <w:t>ze the results. The shiny package was latter applied as it allows RStrap to be run in the background and therefore allows the user to dynamically explore abundance and biomass estimates from multiple species in one session. Both crosstalk and plotly were i</w:t>
      </w:r>
      <w:r>
        <w:t>ncorporated to allow the user to interact with the data.</w:t>
      </w:r>
    </w:p>
    <w:p w14:paraId="0D2BA120" w14:textId="006A470E" w:rsidR="00375B6C" w:rsidRDefault="00D12BD9">
      <w:pPr>
        <w:pStyle w:val="BodyText"/>
      </w:pPr>
      <w:r>
        <w:t>RStrap Explorer contains four primary tabs: 1) “Survey Indices” contains stock level estimates of biomass and abundance (Figure 1), 2) “Age &amp; Length Distributions” contains length and age frequency p</w:t>
      </w:r>
      <w:r>
        <w:t xml:space="preserve">lots (Figure 2), 3) “Recruitment” displays recruitment indices, and 4) “Help” provides additional context to the survey data and analysis. The input interface for RStrap Explorer is divided into two parts: basic and advanced inputs. Basic inputs are those </w:t>
      </w:r>
      <w:r>
        <w:t xml:space="preserve">like species, </w:t>
      </w:r>
      <w:r>
        <w:lastRenderedPageBreak/>
        <w:t>season, and survey year(s). Advanced inputs allow the user to define the length or age of recruitment, select whether they would like analyses conducted by length and/or age, and so on. This application was built for data exploration and allo</w:t>
      </w:r>
      <w:r>
        <w:t xml:space="preserve">w the user to obtain quick and easy visualization of survey data, before the thorough </w:t>
      </w:r>
      <w:del w:id="41" w:author="Author" w:date="2020-03-15T00:22:00Z">
        <w:r w:rsidR="008B0663">
          <w:delText xml:space="preserve">the </w:delText>
        </w:r>
      </w:del>
      <w:r>
        <w:t>data checking and analysis required for formal stock assessment begins.</w:t>
      </w:r>
    </w:p>
    <w:p w14:paraId="08348223" w14:textId="77777777" w:rsidR="008E3873" w:rsidRDefault="008B0663">
      <w:pPr>
        <w:rPr>
          <w:del w:id="42" w:author="Author" w:date="2020-03-15T00:22:00Z"/>
        </w:rPr>
      </w:pPr>
      <w:del w:id="43" w:author="Author" w:date="2020-03-15T00:22:00Z">
        <w:r>
          <w:rPr>
            <w:noProof/>
          </w:rPr>
          <w:drawing>
            <wp:inline distT="0" distB="0" distL="0" distR="0" wp14:anchorId="617125F9" wp14:editId="4CCA9BB5">
              <wp:extent cx="5943600" cy="2996565"/>
              <wp:effectExtent l="0" t="0" r="0" b="0"/>
              <wp:docPr id="7" name="Picture" descr="Figure 1: - Screen shot of the “Survey Indices” page of the RStrap Explorer application. The “Basic Inputs” sidebar is fixed across all pages and allows the user to specify the species, NAFO Divisions, season, and survey years of interest. The “Biomass Index” sub-tab is illustrated here. This sub-tab shows a time-series of biomass data with 95% confidence intervals, with a break in the lines when the survey gear changed from an Engle to Campelen trawl, for both cod (Gadus morhua; species code 438) and American Plaice (Hippoglossoides platessoides; species code 889). All trend lines can be toggled off using plotly’s dynamic user interface. The user also has the ability to hover over the points to compare estimates and export the figure as a png file."/>
              <wp:cNvGraphicFramePr/>
              <a:graphic xmlns:a="http://schemas.openxmlformats.org/drawingml/2006/main">
                <a:graphicData uri="http://schemas.openxmlformats.org/drawingml/2006/picture">
                  <pic:pic xmlns:pic="http://schemas.openxmlformats.org/drawingml/2006/picture">
                    <pic:nvPicPr>
                      <pic:cNvPr id="0" name="Picture" descr="figures/RStrap_dashboard_biomass.png"/>
                      <pic:cNvPicPr>
                        <a:picLocks noChangeAspect="1" noChangeArrowheads="1"/>
                      </pic:cNvPicPr>
                    </pic:nvPicPr>
                    <pic:blipFill>
                      <a:blip r:embed="rId8"/>
                      <a:stretch>
                        <a:fillRect/>
                      </a:stretch>
                    </pic:blipFill>
                    <pic:spPr bwMode="auto">
                      <a:xfrm>
                        <a:off x="0" y="0"/>
                        <a:ext cx="5943600" cy="2996565"/>
                      </a:xfrm>
                      <a:prstGeom prst="rect">
                        <a:avLst/>
                      </a:prstGeom>
                      <a:noFill/>
                      <a:ln w="9525">
                        <a:noFill/>
                        <a:headEnd/>
                        <a:tailEnd/>
                      </a:ln>
                    </pic:spPr>
                  </pic:pic>
                </a:graphicData>
              </a:graphic>
            </wp:inline>
          </w:drawing>
        </w:r>
      </w:del>
    </w:p>
    <w:p w14:paraId="5DD0F0B6" w14:textId="77777777" w:rsidR="00375B6C" w:rsidRDefault="00D12BD9">
      <w:pPr>
        <w:rPr>
          <w:ins w:id="44" w:author="Author" w:date="2020-03-15T00:22:00Z"/>
        </w:rPr>
      </w:pPr>
      <w:ins w:id="45" w:author="Author" w:date="2020-03-15T00:22:00Z">
        <w:r>
          <w:rPr>
            <w:noProof/>
          </w:rPr>
          <w:drawing>
            <wp:inline distT="0" distB="0" distL="0" distR="0">
              <wp:extent cx="5943600" cy="2996565"/>
              <wp:effectExtent l="0" t="0" r="0" b="0"/>
              <wp:docPr id="1" name="Picture" descr="Figure 1: - Screen shot of the “Survey Indices” page of the RStrap Explorer application. The “Basic Inputs” sidebar is fixed across all pages and allows the user to specify the species, NAFO Divisions, season, and survey years of interest. The “Biomass Index” sub-tab is illustrated here. This sub-tab shows a time-series of biomass data with 95% confidence intervals, with a break in the lines when the survey gear changed from an Engle to Campelen trawl, for both cod (Gadus morhua; species code 438) and American Plaice (Hippoglossoides platessoides; species code 889). All trend lines can be toggled off using plotly’s dynamic user interface."/>
              <wp:cNvGraphicFramePr/>
              <a:graphic xmlns:a="http://schemas.openxmlformats.org/drawingml/2006/main">
                <a:graphicData uri="http://schemas.openxmlformats.org/drawingml/2006/picture">
                  <pic:pic xmlns:pic="http://schemas.openxmlformats.org/drawingml/2006/picture">
                    <pic:nvPicPr>
                      <pic:cNvPr id="0" name="Picture" descr="figures/RStrap_dashboard_biomass.png"/>
                      <pic:cNvPicPr>
                        <a:picLocks noChangeAspect="1" noChangeArrowheads="1"/>
                      </pic:cNvPicPr>
                    </pic:nvPicPr>
                    <pic:blipFill>
                      <a:blip r:embed="rId8"/>
                      <a:stretch>
                        <a:fillRect/>
                      </a:stretch>
                    </pic:blipFill>
                    <pic:spPr bwMode="auto">
                      <a:xfrm>
                        <a:off x="0" y="0"/>
                        <a:ext cx="5943600" cy="2996565"/>
                      </a:xfrm>
                      <a:prstGeom prst="rect">
                        <a:avLst/>
                      </a:prstGeom>
                      <a:noFill/>
                      <a:ln w="9525">
                        <a:noFill/>
                        <a:headEnd/>
                        <a:tailEnd/>
                      </a:ln>
                    </pic:spPr>
                  </pic:pic>
                </a:graphicData>
              </a:graphic>
            </wp:inline>
          </w:drawing>
        </w:r>
      </w:ins>
    </w:p>
    <w:p w14:paraId="33AF56C7" w14:textId="13C4539C" w:rsidR="00375B6C" w:rsidRDefault="00D12BD9">
      <w:pPr>
        <w:pStyle w:val="ImageCaption"/>
      </w:pPr>
      <w:r>
        <w:t>Figure 1: - Screen shot of the “Survey Indices” page of the RStrap Explorer application. The “Ba</w:t>
      </w:r>
      <w:r>
        <w:t>sic Inputs” sidebar is fixed across all pages and allows the user to specify the species, NAFO Divisions, season, and survey years of interest. The “Biomass Index” sub-tab is illustrated here. This sub-tab shows a time-series of biomass data with 95% confi</w:t>
      </w:r>
      <w:r>
        <w:t>dence intervals, with a break in the lines when the survey gear changed from an Engle to Campelen trawl, for both cod (</w:t>
      </w:r>
      <w:r>
        <w:rPr>
          <w:i/>
        </w:rPr>
        <w:t>Gadus morhua</w:t>
      </w:r>
      <w:r>
        <w:t>; species code 438) and American Plaice (</w:t>
      </w:r>
      <w:r>
        <w:rPr>
          <w:i/>
        </w:rPr>
        <w:t>Hippoglossoides platessoides</w:t>
      </w:r>
      <w:r>
        <w:t xml:space="preserve">; species code 889). All trend lines can be toggled off </w:t>
      </w:r>
      <w:r>
        <w:t>using plotly’s dynamic user interface.</w:t>
      </w:r>
      <w:del w:id="46" w:author="Author" w:date="2020-03-15T00:22:00Z">
        <w:r w:rsidR="008B0663">
          <w:delText xml:space="preserve"> The user also has the ability to hover over the points to compare estimates and export the figure as a png file.</w:delText>
        </w:r>
      </w:del>
    </w:p>
    <w:p w14:paraId="68A0CFE8" w14:textId="77777777" w:rsidR="00375B6C" w:rsidRDefault="00D12BD9">
      <w:r>
        <w:rPr>
          <w:noProof/>
        </w:rPr>
        <w:lastRenderedPageBreak/>
        <w:drawing>
          <wp:inline distT="0" distB="0" distL="0" distR="0">
            <wp:extent cx="5943600" cy="3078766"/>
            <wp:effectExtent l="0" t="0" r="0" b="0"/>
            <wp:docPr id="2" name="Picture" descr="Figure 2: - “Age and Length Frequencies” tab of the RStrap Explorer tool. This tab illustrates the length frequency distributions of both cod (Gadus morhua; species code 438) and American plaice (Hippoglossoides platessoides; species code 889) binned into 2 cm length bins. The binning is easily modified using the “Length Group” field in the “Advanced Options” drop down menu (shown on left side)."/>
            <wp:cNvGraphicFramePr/>
            <a:graphic xmlns:a="http://schemas.openxmlformats.org/drawingml/2006/main">
              <a:graphicData uri="http://schemas.openxmlformats.org/drawingml/2006/picture">
                <pic:pic xmlns:pic="http://schemas.openxmlformats.org/drawingml/2006/picture">
                  <pic:nvPicPr>
                    <pic:cNvPr id="0" name="Picture" descr="figures/RStrap_dashboard_freq.png"/>
                    <pic:cNvPicPr>
                      <a:picLocks noChangeAspect="1" noChangeArrowheads="1"/>
                    </pic:cNvPicPr>
                  </pic:nvPicPr>
                  <pic:blipFill>
                    <a:blip r:embed="rId9"/>
                    <a:stretch>
                      <a:fillRect/>
                    </a:stretch>
                  </pic:blipFill>
                  <pic:spPr bwMode="auto">
                    <a:xfrm>
                      <a:off x="0" y="0"/>
                      <a:ext cx="5943600" cy="3078766"/>
                    </a:xfrm>
                    <a:prstGeom prst="rect">
                      <a:avLst/>
                    </a:prstGeom>
                    <a:noFill/>
                    <a:ln w="9525">
                      <a:noFill/>
                      <a:headEnd/>
                      <a:tailEnd/>
                    </a:ln>
                  </pic:spPr>
                </pic:pic>
              </a:graphicData>
            </a:graphic>
          </wp:inline>
        </w:drawing>
      </w:r>
    </w:p>
    <w:p w14:paraId="7C54D949" w14:textId="77777777" w:rsidR="00375B6C" w:rsidRDefault="00D12BD9">
      <w:pPr>
        <w:pStyle w:val="ImageCaption"/>
      </w:pPr>
      <w:r>
        <w:t>Figure 2: - “Age and Length Frequencies” tab of the RStrap Explorer tool. This tab illustrates the length frequency distributions of both cod (</w:t>
      </w:r>
      <w:r>
        <w:rPr>
          <w:i/>
        </w:rPr>
        <w:t>Gadus morhua</w:t>
      </w:r>
      <w:r>
        <w:t>; species code 438) and American plaice (</w:t>
      </w:r>
      <w:r>
        <w:rPr>
          <w:i/>
        </w:rPr>
        <w:t>Hippoglossoides pla</w:t>
      </w:r>
      <w:r>
        <w:rPr>
          <w:i/>
        </w:rPr>
        <w:t>tessoides</w:t>
      </w:r>
      <w:r>
        <w:t>; species code 889) binned into 2 cm length bins. The binning is easily modified using the “Length Group” field in the “Advanced Options” drop down menu (shown on left side).</w:t>
      </w:r>
    </w:p>
    <w:p w14:paraId="5E20B5D6" w14:textId="77777777" w:rsidR="00375B6C" w:rsidRDefault="00D12BD9">
      <w:pPr>
        <w:pStyle w:val="Heading2"/>
      </w:pPr>
      <w:bookmarkStart w:id="47" w:name="tagging-data"/>
      <w:r>
        <w:t>Tagging data</w:t>
      </w:r>
      <w:bookmarkEnd w:id="47"/>
    </w:p>
    <w:p w14:paraId="27ECB75F" w14:textId="6DC84DE1" w:rsidR="00375B6C" w:rsidRDefault="00D12BD9">
      <w:pPr>
        <w:pStyle w:val="FirstParagraph"/>
      </w:pPr>
      <w:r>
        <w:t>Northern cod (NAFO Divisions 2J3KL) has a rich history of t</w:t>
      </w:r>
      <w:r>
        <w:t xml:space="preserve">agging, starting in in 1954 (Taggart et al. 1995) and continuing to this day. The tagging and recovery data are captured in a standardized database, with fields typical of most tagging programs. This </w:t>
      </w:r>
      <w:del w:id="48" w:author="Author" w:date="2020-03-15T00:22:00Z">
        <w:r w:rsidR="008B0663">
          <w:delText>data base</w:delText>
        </w:r>
      </w:del>
      <w:ins w:id="49" w:author="Author" w:date="2020-03-15T00:22:00Z">
        <w:r>
          <w:t>database</w:t>
        </w:r>
      </w:ins>
      <w:r>
        <w:t xml:space="preserve"> has over 600,000 records as of early 2019, with</w:t>
      </w:r>
      <w:r>
        <w:t xml:space="preserve"> 2,000-10,000 tags deployed annually in recent decades. The tagging and capture data are used in the current assessment model for this stock (Cadigan 2016), but tools to explore this extensive data set were limited, especially from a spatial perspective. T</w:t>
      </w:r>
      <w:r>
        <w:t xml:space="preserve">o begin to explore and understand this large data set, we built a simple application </w:t>
      </w:r>
      <w:r>
        <w:lastRenderedPageBreak/>
        <w:t xml:space="preserve">using shiny and leaflet (Table 1) that allows a user to quickly and dynamically subset the data (e.g. ranges of release and capture years, specific geographic locations). </w:t>
      </w:r>
      <w:r>
        <w:t>As the application developed, it was incorporated into shinydashboard, to take advantage of the number of layout options available in shinydashboard (Table 1). Given the large number of tags released, often at nearby sites, visualizing the data with static</w:t>
      </w:r>
      <w:r>
        <w:t xml:space="preserve"> mapping was particularly challenging. The markercluster (</w:t>
      </w:r>
      <w:hyperlink r:id="rId10">
        <w:r>
          <w:rPr>
            <w:rStyle w:val="Hyperlink"/>
          </w:rPr>
          <w:t>https://github.com/Leaflet/Leaflet.markercluster</w:t>
        </w:r>
      </w:hyperlink>
      <w:r>
        <w:t>) function available in leaflet was particularly useful as a means to dynamically scale the level of pooling of spatial points (Figure 3). This basic mapping tool allowed us to quickly become familiar with the data, identify outliers and incorrect data ent</w:t>
      </w:r>
      <w:r>
        <w:t>ries, as well as explore options on how to spatially pool the data for subsequent demographic analysis. Further tabs were added to provide basic summaries of the selected data (Figure 4).</w:t>
      </w:r>
    </w:p>
    <w:p w14:paraId="3F438F2E" w14:textId="77777777" w:rsidR="00375B6C" w:rsidRDefault="00D12BD9">
      <w:r>
        <w:rPr>
          <w:noProof/>
        </w:rPr>
        <w:drawing>
          <wp:inline distT="0" distB="0" distL="0" distR="0">
            <wp:extent cx="5943600" cy="3012253"/>
            <wp:effectExtent l="0" t="0" r="0" b="0"/>
            <wp:docPr id="3" name="Picture" descr="Figure 3: Screen shot of cod tag mapping tool using shinydashboard and leaflet. The markercluster function dynamically splits or pools tagging locations (red, orange, green or yellow points) depending on zoom level, the recoveries positions (blue) are much fewer, and are left to be plotted individually at all scales. Options to include pop up labels are included, so specific information on each point can be retrieved with a mouse click (in this case: tag number, fish length, date released, and date captured), which is particularly useful when error checking."/>
            <wp:cNvGraphicFramePr/>
            <a:graphic xmlns:a="http://schemas.openxmlformats.org/drawingml/2006/main">
              <a:graphicData uri="http://schemas.openxmlformats.org/drawingml/2006/picture">
                <pic:pic xmlns:pic="http://schemas.openxmlformats.org/drawingml/2006/picture">
                  <pic:nvPicPr>
                    <pic:cNvPr id="0" name="Picture" descr="figures/tagging_dashboard_map_tab.png"/>
                    <pic:cNvPicPr>
                      <a:picLocks noChangeAspect="1" noChangeArrowheads="1"/>
                    </pic:cNvPicPr>
                  </pic:nvPicPr>
                  <pic:blipFill>
                    <a:blip r:embed="rId11"/>
                    <a:stretch>
                      <a:fillRect/>
                    </a:stretch>
                  </pic:blipFill>
                  <pic:spPr bwMode="auto">
                    <a:xfrm>
                      <a:off x="0" y="0"/>
                      <a:ext cx="5943600" cy="3012253"/>
                    </a:xfrm>
                    <a:prstGeom prst="rect">
                      <a:avLst/>
                    </a:prstGeom>
                    <a:noFill/>
                    <a:ln w="9525">
                      <a:noFill/>
                      <a:headEnd/>
                      <a:tailEnd/>
                    </a:ln>
                  </pic:spPr>
                </pic:pic>
              </a:graphicData>
            </a:graphic>
          </wp:inline>
        </w:drawing>
      </w:r>
    </w:p>
    <w:p w14:paraId="1DD89F1F" w14:textId="77777777" w:rsidR="00375B6C" w:rsidRDefault="00D12BD9">
      <w:pPr>
        <w:pStyle w:val="ImageCaption"/>
      </w:pPr>
      <w:r>
        <w:t>Figure 3: Screen shot of cod tag mapping tool using shinydashboard</w:t>
      </w:r>
      <w:r>
        <w:t xml:space="preserve"> and leaflet. The markercluster function dynamically splits or pools tagging locations (red, orange, green or yellow points) depending on zoom level, the recoveries positions (blue) are much fewer, and are </w:t>
      </w:r>
      <w:r>
        <w:lastRenderedPageBreak/>
        <w:t>left to be plotted individually at all scales. Opt</w:t>
      </w:r>
      <w:r>
        <w:t>ions to include pop up labels are included, so specific information on each point can be retrieved with a mouse click (in this case: tag number, fish length, date released, and date captured), which is particularly useful when error checking.</w:t>
      </w:r>
    </w:p>
    <w:p w14:paraId="1A5D1FB6" w14:textId="77777777" w:rsidR="00375B6C" w:rsidRDefault="00D12BD9">
      <w:r>
        <w:rPr>
          <w:noProof/>
        </w:rPr>
        <w:drawing>
          <wp:inline distT="0" distB="0" distL="0" distR="0">
            <wp:extent cx="5943600" cy="3050419"/>
            <wp:effectExtent l="0" t="0" r="0" b="0"/>
            <wp:docPr id="4" name="Picture" descr="Figure 4: Basic summaries of the recovery data from the tags selected within the shiny dashboard cod tag mapping tool. In this case, histograms and summary statistics of the recovery positions are returned, along with a simple map of kernels showing the 2D spatial distribution of the selected tag recoveries."/>
            <wp:cNvGraphicFramePr/>
            <a:graphic xmlns:a="http://schemas.openxmlformats.org/drawingml/2006/main">
              <a:graphicData uri="http://schemas.openxmlformats.org/drawingml/2006/picture">
                <pic:pic xmlns:pic="http://schemas.openxmlformats.org/drawingml/2006/picture">
                  <pic:nvPicPr>
                    <pic:cNvPr id="0" name="Picture" descr="figures/tagging_dashboard_summary_tab.png"/>
                    <pic:cNvPicPr>
                      <a:picLocks noChangeAspect="1" noChangeArrowheads="1"/>
                    </pic:cNvPicPr>
                  </pic:nvPicPr>
                  <pic:blipFill>
                    <a:blip r:embed="rId12"/>
                    <a:stretch>
                      <a:fillRect/>
                    </a:stretch>
                  </pic:blipFill>
                  <pic:spPr bwMode="auto">
                    <a:xfrm>
                      <a:off x="0" y="0"/>
                      <a:ext cx="5943600" cy="3050419"/>
                    </a:xfrm>
                    <a:prstGeom prst="rect">
                      <a:avLst/>
                    </a:prstGeom>
                    <a:noFill/>
                    <a:ln w="9525">
                      <a:noFill/>
                      <a:headEnd/>
                      <a:tailEnd/>
                    </a:ln>
                  </pic:spPr>
                </pic:pic>
              </a:graphicData>
            </a:graphic>
          </wp:inline>
        </w:drawing>
      </w:r>
    </w:p>
    <w:p w14:paraId="01964C7B" w14:textId="77777777" w:rsidR="00375B6C" w:rsidRDefault="00D12BD9">
      <w:pPr>
        <w:pStyle w:val="ImageCaption"/>
      </w:pPr>
      <w:r>
        <w:t>Figure 4: B</w:t>
      </w:r>
      <w:r>
        <w:t>asic summaries of the recovery data from the tags selected within the shiny dashboard cod tag mapping tool. In this case, histograms and summary statistics of the recovery positions are returned, along with a simple map of kernels showing the 2D spatial di</w:t>
      </w:r>
      <w:r>
        <w:t>stribution of the selected tag recoveries.</w:t>
      </w:r>
    </w:p>
    <w:p w14:paraId="7E00C978" w14:textId="77777777" w:rsidR="00375B6C" w:rsidRDefault="00D12BD9">
      <w:pPr>
        <w:pStyle w:val="Heading1"/>
      </w:pPr>
      <w:bookmarkStart w:id="50" w:name="data-modeling"/>
      <w:r>
        <w:t>Data modeling</w:t>
      </w:r>
      <w:bookmarkEnd w:id="50"/>
    </w:p>
    <w:p w14:paraId="7F3E0909" w14:textId="77777777" w:rsidR="00375B6C" w:rsidRDefault="00D12BD9">
      <w:pPr>
        <w:pStyle w:val="FirstParagraph"/>
      </w:pPr>
      <w:r>
        <w:t>Synthesizing data from multiple sources presents a key challenge to stock assessment. Analyses of different data sources were traditionally carried out independently and the summaries or parameters from these analyses were used in the assessment model. Thi</w:t>
      </w:r>
      <w:r>
        <w:t xml:space="preserve">s approach, however, is less than ideal because information may be lost and uncertainty may be unaccounted for when </w:t>
      </w:r>
      <w:r>
        <w:lastRenderedPageBreak/>
        <w:t>we “do statistics on the statistics” (Link 1999; Maunder and Punt 2013). Such issues have largely been curtailed in contemporary stock asses</w:t>
      </w:r>
      <w:r>
        <w:t>sments thanks to advances in statistical computing that have facilitated the analysis of all available data, in as raw a form as appropriate, in a single integrated analysis (Maunder and Punt 2013). Specifically, statistical modeling tools such as JAGS (Pl</w:t>
      </w:r>
      <w:r>
        <w:t>ummer 2003), AD Model Builder (Fournier et al. 2012) and Template Model Builder (Kristensen et al. 2016) allow the construction of a joint likelihood for an array of observations to, in theory, extract as much information as possible about the biological a</w:t>
      </w:r>
      <w:r>
        <w:t>nd fishery processes. From a computational perspective, analyses of a variety of large data sets has never been easier. However, from a human perspective, contemporary stock assessment biologists are faced with the challenge of understanding and integratin</w:t>
      </w:r>
      <w:r>
        <w:t>g data from multiple sources into a single model and communicating the methods and results to stakeholders and fisheries managers. This challenge was palpable for the data-rich case of Northern cod.</w:t>
      </w:r>
    </w:p>
    <w:p w14:paraId="09EDA12C" w14:textId="77777777" w:rsidR="00375B6C" w:rsidRDefault="00D12BD9">
      <w:pPr>
        <w:pStyle w:val="BodyText"/>
      </w:pPr>
      <w:r>
        <w:t xml:space="preserve">The Northern cod stock off southern Labrador and eastern </w:t>
      </w:r>
      <w:r>
        <w:t>Newfoundland is one of the most well studied stocks in eastern Canada. As such, there are multiple monitoring programs that help inform the status of the stock and data from most of these programs have been integrated into a state-space stock assessment mo</w:t>
      </w:r>
      <w:r>
        <w:t>del, called NCAM (Cadigan 2016). The model includes information from research vessel autumn trawl surveys (1983-present), Sentinel fishery surveys (1995-present), inshore acoustic surveys (1995-2009), fishery catch-at-age compositions and partial fishery l</w:t>
      </w:r>
      <w:r>
        <w:t>andings (1983-present), and tagging (1983-present). Using a series of observation equations, this TMB based model simplifies thousands of historical data points into quantities such as recruitment, spawning stock biomass, fishing mortality and natural mort</w:t>
      </w:r>
      <w:r>
        <w:t xml:space="preserve">ality. Once the model is fit to the data, the next step is to produce visual representations of the data and model output. The traditional approach would involve producing static presentations and documents </w:t>
      </w:r>
      <w:r>
        <w:lastRenderedPageBreak/>
        <w:t>with a series of figures and tables. However, wit</w:t>
      </w:r>
      <w:r>
        <w:t>h large amounts of model inputs and outputs, this approach quickly becomes overwhelming for both the analyst and the stakeholders involved for at least two reasons. First, it is no longer feasible for the analyst to include and describe every figure and ta</w:t>
      </w:r>
      <w:r>
        <w:t>ble produced in a single document. Second, it is difficult for stakeholders to efficiently digest the information that has been compressed into a series of static slides or pages. Interactive documents provide a potential solution to this problem as they a</w:t>
      </w:r>
      <w:r>
        <w:t>llow much more information to be contained and accessible on a single screen.</w:t>
      </w:r>
    </w:p>
    <w:p w14:paraId="7C4CD50B" w14:textId="38609225" w:rsidR="00375B6C" w:rsidRDefault="00D12BD9">
      <w:pPr>
        <w:pStyle w:val="BodyText"/>
      </w:pPr>
      <w:r>
        <w:t xml:space="preserve">In the pursuit of an easier and more efficient way to communicate results from NCAM, an interactive </w:t>
      </w:r>
      <w:del w:id="51" w:author="Author" w:date="2020-03-15T00:22:00Z">
        <w:r w:rsidR="008B0663">
          <w:delText xml:space="preserve">and self-contained </w:delText>
        </w:r>
      </w:del>
      <w:r>
        <w:t>“dashboard”, called NCAM explorer, was developed for the 2018 assessment of No</w:t>
      </w:r>
      <w:r>
        <w:t>rthern cod (Dwyer et al. 2019). We used R-based packages (Table 1) to construct a tool for exploring the input and output of NCAM, specifically the flexdashboard package to group interactive plotly-based visuals into a dynamic document. We also used the cr</w:t>
      </w:r>
      <w:r>
        <w:t>osstalk package to link the data displayed across multiple plots. Via R Markdown, the dashboard is rendered into a self-contained html file that is reproducible, interactive, and easy to update following modifications to the model or the addition of new da</w:t>
      </w:r>
      <w:r>
        <w:t>ta.</w:t>
      </w:r>
      <w:ins w:id="52" w:author="Author" w:date="2020-03-15T00:22:00Z">
        <w:r>
          <w:t xml:space="preserve"> The intent of this tool was not to replace detailed documentation on the model (i.e. Cadigan 2016; Dwyer et al. 2019), however, it was built to serve as an interactive alternative to a standard presentation for communicating the latest results to an au</w:t>
        </w:r>
        <w:r>
          <w:t>dience with a working knowledge of the stock and model. Explanatory text and detail were therefore kept to a minimum, allowing the audience to explore the figures and data unencumbered by verbose descriptions.</w:t>
        </w:r>
      </w:ins>
    </w:p>
    <w:p w14:paraId="2A9612D0" w14:textId="25FE295B" w:rsidR="00375B6C" w:rsidRDefault="00D12BD9">
      <w:pPr>
        <w:pStyle w:val="BodyText"/>
        <w:rPr>
          <w:ins w:id="53" w:author="Author" w:date="2020-03-15T00:22:00Z"/>
        </w:rPr>
      </w:pPr>
      <w:r>
        <w:t>The NCAM dashboard (Supplement 2) contains a s</w:t>
      </w:r>
      <w:r>
        <w:t>eries of pages, the first of which provides terse point-form background on the model (page named “Background”). Subsequent pages provide a series of diagnostic plots for assessing model fits to catch (“</w:t>
      </w:r>
      <w:del w:id="54" w:author="Author" w:date="2020-03-15T00:22:00Z">
        <w:r w:rsidR="008B0663">
          <w:delText>Catch”),</w:delText>
        </w:r>
      </w:del>
      <w:ins w:id="55" w:author="Author" w:date="2020-03-15T00:22:00Z">
        <w:r>
          <w:t xml:space="preserve">Landings”; accessed from </w:t>
        </w:r>
        <w:r>
          <w:lastRenderedPageBreak/>
          <w:t>the “Fishery” drop-down menu)</w:t>
        </w:r>
        <w:r>
          <w:t>,</w:t>
        </w:r>
      </w:ins>
      <w:r>
        <w:t xml:space="preserve"> survey (“RV survey”, “SN survey” and “SS survey”; accessed from the “Surveys” drop-down menu), and tagging (“Tagging”) data. For instance, the “RV survey” page includes plots of observed and predicted values of mean numbers per tow captured in the resear</w:t>
      </w:r>
      <w:r>
        <w:t xml:space="preserve">ch vessel survey (Figure 5). The dashboard also includes pages focused on model estimates such as </w:t>
      </w:r>
      <w:del w:id="56" w:author="Author" w:date="2020-03-15T00:22:00Z">
        <w:r w:rsidR="008B0663">
          <w:delText xml:space="preserve">catchability and </w:delText>
        </w:r>
      </w:del>
      <w:r>
        <w:t>selectivity (“</w:t>
      </w:r>
      <w:ins w:id="57" w:author="Author" w:date="2020-03-15T00:22:00Z">
        <w:r>
          <w:t>Selectivity”; accessed from the “Fishery” drop-down menu) and catchability (“</w:t>
        </w:r>
      </w:ins>
      <w:r>
        <w:t>Catchability</w:t>
      </w:r>
      <w:del w:id="58" w:author="Author" w:date="2020-03-15T00:22:00Z">
        <w:r w:rsidR="008B0663">
          <w:delText>”), stock size and vital rates (“Trends”; Figure 6), and stock productivity (“Productivity”). Finally, some results from a retrospective analyses</w:delText>
        </w:r>
      </w:del>
      <w:ins w:id="59" w:author="Author" w:date="2020-03-15T00:22:00Z">
        <w:r>
          <w:t>”; accessed from the “Surveys” drop-down menu). Pages f</w:t>
        </w:r>
        <w:r>
          <w:t>or viewing trends in various population parameters</w:t>
        </w:r>
      </w:ins>
      <w:r>
        <w:t xml:space="preserve"> are included under the “</w:t>
      </w:r>
      <w:ins w:id="60" w:author="Author" w:date="2020-03-15T00:22:00Z">
        <w:r>
          <w:t>Trends” drop-down menu, where the “</w:t>
        </w:r>
      </w:ins>
      <w:r>
        <w:t>Retro” page</w:t>
      </w:r>
      <w:del w:id="61" w:author="Author" w:date="2020-03-15T00:22:00Z">
        <w:r w:rsidR="008B0663">
          <w:delText>,</w:delText>
        </w:r>
      </w:del>
      <w:ins w:id="62" w:author="Author" w:date="2020-03-15T00:22:00Z">
        <w:r>
          <w:t xml:space="preserve"> displays results from a retrospective analysis, the “Comps” page displays population</w:t>
        </w:r>
      </w:ins>
      <w:r>
        <w:t xml:space="preserve"> trends from different models</w:t>
      </w:r>
      <w:del w:id="63" w:author="Author" w:date="2020-03-15T00:22:00Z">
        <w:r w:rsidR="008B0663">
          <w:delText xml:space="preserve"> are compared under the “Comps” page</w:delText>
        </w:r>
      </w:del>
      <w:ins w:id="64" w:author="Author" w:date="2020-03-15T00:22:00Z">
        <w:r>
          <w:t>, the “Status and rat</w:t>
        </w:r>
        <w:r>
          <w:t>es” page displays trends in stock size and vital rates (Figure 6), and the “Productivity” page focuses on trends in SSB and recruitment. Finally</w:t>
        </w:r>
      </w:ins>
      <w:r>
        <w:t>, details on the projections are accessed from the “Projections” drop-down menu (“Assumptions”, “Past projection</w:t>
      </w:r>
      <w:r>
        <w:t>s”, “Retro projections”, and “Results” pages), and key inputs and outputs are accessed from “Tables” drop-down menu (“Inputs”, “Settings”, “Outputs” pages). The plots and tables included in the dashboard are similar to those typically presented at assessme</w:t>
      </w:r>
      <w:r>
        <w:t xml:space="preserve">nt meetings and in research documents. However, there are two key benefits of this approach over the </w:t>
      </w:r>
      <w:r>
        <w:rPr>
          <w:i/>
          <w:rPrChange w:id="65" w:author="Author" w:date="2020-03-15T00:22:00Z">
            <w:rPr/>
          </w:rPrChange>
        </w:rPr>
        <w:t>modus operandi</w:t>
      </w:r>
      <w:r>
        <w:t xml:space="preserve"> of producing static documents and slides. First, interactive plots nested in a dashboard permit relatively easy and efficient access to the </w:t>
      </w:r>
      <w:r>
        <w:t>details as it replaces scrolling through tens, if not hundreds, of pages or slides with mouse-clicks across pages holding data-rich illustrations (i.e. both broader patterns and finer details in the data are accessible via zooming and tooltips). Second, th</w:t>
      </w:r>
      <w:r>
        <w:t>e automated nature of the dashboard circumvents the monotonous, time-consuming and error-prone task of copying and pasting figures, tables and values into documents and slides, although, we note that this point is not exclusive to the proposed approach (e.</w:t>
      </w:r>
      <w:r>
        <w:t xml:space="preserve">g. slide shows can easily be made using R markdown). Both benefits </w:t>
      </w:r>
      <w:r>
        <w:lastRenderedPageBreak/>
        <w:t>expedite the process of exploring a range of model configurations as the automated output facilitate quick views of standard diagnostics and the interactive plots facilitate detailed explor</w:t>
      </w:r>
      <w:r>
        <w:t xml:space="preserve">ations and comparisons of models with different configurations. </w:t>
      </w:r>
      <w:ins w:id="66" w:author="Author" w:date="2020-03-15T00:22:00Z">
        <w:r>
          <w:t>For instance, explorations of the residual plots in the dashboard allowed the authors to quickly identify conflicts between two surveys used in the model. Potential solutions to this problem w</w:t>
        </w:r>
        <w:r>
          <w:t>ere then explored by modifying the configuration of the model and these changes were quickly evaluated using a dashboard that is produced in seconds.</w:t>
        </w:r>
      </w:ins>
    </w:p>
    <w:p w14:paraId="5A5C8D4D" w14:textId="228540B5" w:rsidR="00375B6C" w:rsidRDefault="00D12BD9">
      <w:pPr>
        <w:pStyle w:val="BodyText"/>
      </w:pPr>
      <w:r>
        <w:t>The dashboard also makes it easy to share the results with colleagues and stakeholders as it is rendered i</w:t>
      </w:r>
      <w:r>
        <w:t>nto a self-contained html file. This allows others to independently scrutinize details of both data and the model that are typically only accessible to the analyst. Such access improves the transparency of the stock assessment model which, in turn, leads t</w:t>
      </w:r>
      <w:r>
        <w:t xml:space="preserve">o richer discussion and scrutiny of the biological and statistical rigor of the model. For instance, visualizations depicting the model assumptions, process errors and confidence intervals around the projections raised important questions on the impact of </w:t>
      </w:r>
      <w:r>
        <w:t>the assumptions on the projections from the model. These questions were raised during the first assessment meeting in which this tool was used and the ensuing discussions left us with the impression that this tool helped the assessment biologists, academic</w:t>
      </w:r>
      <w:r>
        <w:t>s, resource managers and fisheries representatives in the room gain a deeper understanding of the uncertainties and the patterns in the risk tables. Feedback and personal testimony from multiple stakeholders who have used the dashboard reaffirmed our impre</w:t>
      </w:r>
      <w:r>
        <w:t xml:space="preserve">ssion that the tool is helpful as there was general agreement that access to the details eases communication and </w:t>
      </w:r>
      <w:del w:id="67" w:author="Author" w:date="2020-03-15T00:22:00Z">
        <w:r w:rsidR="008B0663">
          <w:delText>relieve</w:delText>
        </w:r>
      </w:del>
      <w:ins w:id="68" w:author="Author" w:date="2020-03-15T00:22:00Z">
        <w:r>
          <w:t>relieves any potential</w:t>
        </w:r>
      </w:ins>
      <w:r>
        <w:t xml:space="preserve"> concerns that something is hidden.</w:t>
      </w:r>
    </w:p>
    <w:p w14:paraId="6D101F84" w14:textId="77777777" w:rsidR="008E3873" w:rsidRDefault="008B0663">
      <w:pPr>
        <w:rPr>
          <w:del w:id="69" w:author="Author" w:date="2020-03-15T00:22:00Z"/>
        </w:rPr>
      </w:pPr>
      <w:del w:id="70" w:author="Author" w:date="2020-03-15T00:22:00Z">
        <w:r>
          <w:rPr>
            <w:noProof/>
          </w:rPr>
          <w:lastRenderedPageBreak/>
          <w:drawing>
            <wp:inline distT="0" distB="0" distL="0" distR="0" wp14:anchorId="1E95FAE6" wp14:editId="7AC70B6A">
              <wp:extent cx="5943600" cy="3962400"/>
              <wp:effectExtent l="0" t="0" r="0" b="0"/>
              <wp:docPr id="8" name="Picture" descr="Figure 5: Screenshot of the “RV survey” tab from the NCAM dashboard where total observed (dots) and NCAM model predicted values (lines) for the DFO RV survey index are shown in the upper left panel and scaled matrix plot of age-disaggregated standardized log residuals are shown in the lower left panel (blue = positive, red = negative, symbols scaled by size; grey = index values of zero). Age-disaggregated observed (dots) and predicted (lines) values from the DFO RV survey are shown in the right panel."/>
              <wp:cNvGraphicFramePr/>
              <a:graphic xmlns:a="http://schemas.openxmlformats.org/drawingml/2006/main">
                <a:graphicData uri="http://schemas.openxmlformats.org/drawingml/2006/picture">
                  <pic:pic xmlns:pic="http://schemas.openxmlformats.org/drawingml/2006/picture">
                    <pic:nvPicPr>
                      <pic:cNvPr id="0" name="Picture" descr="figures/NCAM_dashboard_rv-survey_tab.png"/>
                      <pic:cNvPicPr>
                        <a:picLocks noChangeAspect="1" noChangeArrowheads="1"/>
                      </pic:cNvPicPr>
                    </pic:nvPicPr>
                    <pic:blipFill>
                      <a:blip r:embed="rId13"/>
                      <a:stretch>
                        <a:fillRect/>
                      </a:stretch>
                    </pic:blipFill>
                    <pic:spPr bwMode="auto">
                      <a:xfrm>
                        <a:off x="0" y="0"/>
                        <a:ext cx="5943600" cy="3962400"/>
                      </a:xfrm>
                      <a:prstGeom prst="rect">
                        <a:avLst/>
                      </a:prstGeom>
                      <a:noFill/>
                      <a:ln w="9525">
                        <a:noFill/>
                        <a:headEnd/>
                        <a:tailEnd/>
                      </a:ln>
                    </pic:spPr>
                  </pic:pic>
                </a:graphicData>
              </a:graphic>
            </wp:inline>
          </w:drawing>
        </w:r>
      </w:del>
    </w:p>
    <w:p w14:paraId="2BA5B7B6" w14:textId="77777777" w:rsidR="00375B6C" w:rsidRDefault="00D12BD9">
      <w:pPr>
        <w:rPr>
          <w:ins w:id="71" w:author="Author" w:date="2020-03-15T00:22:00Z"/>
        </w:rPr>
      </w:pPr>
      <w:ins w:id="72" w:author="Author" w:date="2020-03-15T00:22:00Z">
        <w:r>
          <w:rPr>
            <w:noProof/>
          </w:rPr>
          <w:drawing>
            <wp:inline distT="0" distB="0" distL="0" distR="0">
              <wp:extent cx="5943600" cy="2906791"/>
              <wp:effectExtent l="0" t="0" r="0" b="0"/>
              <wp:docPr id="5" name="Picture" descr="Figure 5: Screenshot of the “RV survey” tab from the NCAM dashboard where total observed (dots) and NCAM model predicted values (lines) for the DFO RV survey index are shown in the upper left panel and scaled matrix plot of age-disaggregated standardized log residuals are shown in the lower left panel (blue = positive, red = negative, symbols scaled by size; grey = index values of zero). Age-disaggregated observed (dots) and predicted (lines) values from the DFO RV survey are shown in the right panel."/>
              <wp:cNvGraphicFramePr/>
              <a:graphic xmlns:a="http://schemas.openxmlformats.org/drawingml/2006/main">
                <a:graphicData uri="http://schemas.openxmlformats.org/drawingml/2006/picture">
                  <pic:pic xmlns:pic="http://schemas.openxmlformats.org/drawingml/2006/picture">
                    <pic:nvPicPr>
                      <pic:cNvPr id="0" name="Picture" descr="figures/NCAM_dashboard_rv-survey_tab.png"/>
                      <pic:cNvPicPr>
                        <a:picLocks noChangeAspect="1" noChangeArrowheads="1"/>
                      </pic:cNvPicPr>
                    </pic:nvPicPr>
                    <pic:blipFill>
                      <a:blip r:embed="rId14"/>
                      <a:stretch>
                        <a:fillRect/>
                      </a:stretch>
                    </pic:blipFill>
                    <pic:spPr bwMode="auto">
                      <a:xfrm>
                        <a:off x="0" y="0"/>
                        <a:ext cx="5943600" cy="2906791"/>
                      </a:xfrm>
                      <a:prstGeom prst="rect">
                        <a:avLst/>
                      </a:prstGeom>
                      <a:noFill/>
                      <a:ln w="9525">
                        <a:noFill/>
                        <a:headEnd/>
                        <a:tailEnd/>
                      </a:ln>
                    </pic:spPr>
                  </pic:pic>
                </a:graphicData>
              </a:graphic>
            </wp:inline>
          </w:drawing>
        </w:r>
      </w:ins>
    </w:p>
    <w:p w14:paraId="0F859ACF" w14:textId="77777777" w:rsidR="00375B6C" w:rsidRDefault="00D12BD9">
      <w:pPr>
        <w:pStyle w:val="ImageCaption"/>
      </w:pPr>
      <w:r>
        <w:t>Figure 5: Screenshot of the “RV survey” tab from the NCAM dashboard where total obs</w:t>
      </w:r>
      <w:r>
        <w:t>erved (dots) and NCAM model predicted values (lines) for the DFO RV survey index are shown in the upper left panel and scaled matrix plot of age-disaggregated standardized log residuals are shown in the lower left panel (blue = positive, red = negative, sy</w:t>
      </w:r>
      <w:r>
        <w:t>mbols scaled by size; grey = index values of zero). Age-disaggregated observed (dots) and predicted (lines) values from the DFO RV survey are shown in the right panel.</w:t>
      </w:r>
    </w:p>
    <w:p w14:paraId="410DD4BF" w14:textId="77777777" w:rsidR="008E3873" w:rsidRDefault="008B0663">
      <w:pPr>
        <w:rPr>
          <w:del w:id="73" w:author="Author" w:date="2020-03-15T00:22:00Z"/>
        </w:rPr>
      </w:pPr>
      <w:del w:id="74" w:author="Author" w:date="2020-03-15T00:22:00Z">
        <w:r>
          <w:rPr>
            <w:noProof/>
          </w:rPr>
          <w:lastRenderedPageBreak/>
          <w:drawing>
            <wp:inline distT="0" distB="0" distL="0" distR="0" wp14:anchorId="4AA78B50" wp14:editId="1898536E">
              <wp:extent cx="5943600" cy="3962400"/>
              <wp:effectExtent l="0" t="0" r="0" b="0"/>
              <wp:docPr id="9" name="Picture" descr="Figure 6: Screenshot of the “Trends” tab which displays estimates of recruitment, stock size, and stock size relative to Blim (left panels) and mortality rates (F, M, Z, right panels)."/>
              <wp:cNvGraphicFramePr/>
              <a:graphic xmlns:a="http://schemas.openxmlformats.org/drawingml/2006/main">
                <a:graphicData uri="http://schemas.openxmlformats.org/drawingml/2006/picture">
                  <pic:pic xmlns:pic="http://schemas.openxmlformats.org/drawingml/2006/picture">
                    <pic:nvPicPr>
                      <pic:cNvPr id="0" name="Picture" descr="figures/NCAM_dashboard_trends_tab.png"/>
                      <pic:cNvPicPr>
                        <a:picLocks noChangeAspect="1" noChangeArrowheads="1"/>
                      </pic:cNvPicPr>
                    </pic:nvPicPr>
                    <pic:blipFill>
                      <a:blip r:embed="rId15"/>
                      <a:stretch>
                        <a:fillRect/>
                      </a:stretch>
                    </pic:blipFill>
                    <pic:spPr bwMode="auto">
                      <a:xfrm>
                        <a:off x="0" y="0"/>
                        <a:ext cx="5943600" cy="3962400"/>
                      </a:xfrm>
                      <a:prstGeom prst="rect">
                        <a:avLst/>
                      </a:prstGeom>
                      <a:noFill/>
                      <a:ln w="9525">
                        <a:noFill/>
                        <a:headEnd/>
                        <a:tailEnd/>
                      </a:ln>
                    </pic:spPr>
                  </pic:pic>
                </a:graphicData>
              </a:graphic>
            </wp:inline>
          </w:drawing>
        </w:r>
      </w:del>
    </w:p>
    <w:p w14:paraId="1390BAF0" w14:textId="77777777" w:rsidR="00375B6C" w:rsidRDefault="00D12BD9">
      <w:pPr>
        <w:rPr>
          <w:ins w:id="75" w:author="Author" w:date="2020-03-15T00:22:00Z"/>
        </w:rPr>
      </w:pPr>
      <w:ins w:id="76" w:author="Author" w:date="2020-03-15T00:22:00Z">
        <w:r>
          <w:rPr>
            <w:noProof/>
          </w:rPr>
          <w:drawing>
            <wp:inline distT="0" distB="0" distL="0" distR="0">
              <wp:extent cx="5943600" cy="2906791"/>
              <wp:effectExtent l="0" t="0" r="0" b="0"/>
              <wp:docPr id="6" name="Picture" descr="Figure 6: Screenshot of the “Trends” tab which displays estimates of recruitment, stock size, and stock size relative to Blim (left panels) and mortality rates (F, M, Z, right panels)."/>
              <wp:cNvGraphicFramePr/>
              <a:graphic xmlns:a="http://schemas.openxmlformats.org/drawingml/2006/main">
                <a:graphicData uri="http://schemas.openxmlformats.org/drawingml/2006/picture">
                  <pic:pic xmlns:pic="http://schemas.openxmlformats.org/drawingml/2006/picture">
                    <pic:nvPicPr>
                      <pic:cNvPr id="0" name="Picture" descr="figures/NCAM_dashboard_trends_tab.png"/>
                      <pic:cNvPicPr>
                        <a:picLocks noChangeAspect="1" noChangeArrowheads="1"/>
                      </pic:cNvPicPr>
                    </pic:nvPicPr>
                    <pic:blipFill>
                      <a:blip r:embed="rId16"/>
                      <a:stretch>
                        <a:fillRect/>
                      </a:stretch>
                    </pic:blipFill>
                    <pic:spPr bwMode="auto">
                      <a:xfrm>
                        <a:off x="0" y="0"/>
                        <a:ext cx="5943600" cy="2906791"/>
                      </a:xfrm>
                      <a:prstGeom prst="rect">
                        <a:avLst/>
                      </a:prstGeom>
                      <a:noFill/>
                      <a:ln w="9525">
                        <a:noFill/>
                        <a:headEnd/>
                        <a:tailEnd/>
                      </a:ln>
                    </pic:spPr>
                  </pic:pic>
                </a:graphicData>
              </a:graphic>
            </wp:inline>
          </w:drawing>
        </w:r>
      </w:ins>
    </w:p>
    <w:p w14:paraId="32604475" w14:textId="77777777" w:rsidR="00375B6C" w:rsidRDefault="00D12BD9">
      <w:pPr>
        <w:pStyle w:val="ImageCaption"/>
      </w:pPr>
      <w:r>
        <w:t>Figure 6: Screenshot of the “Trends” tab which displays estimates of recruitment, stoc</w:t>
      </w:r>
      <w:r>
        <w:t>k size, and stock size relative to B</w:t>
      </w:r>
      <w:r>
        <w:rPr>
          <w:vertAlign w:val="subscript"/>
        </w:rPr>
        <w:t>lim</w:t>
      </w:r>
      <w:r>
        <w:t xml:space="preserve"> (left panels) and mortality rates (F, M, Z, right panels).</w:t>
      </w:r>
    </w:p>
    <w:p w14:paraId="322F09FB" w14:textId="77777777" w:rsidR="00375B6C" w:rsidRDefault="00D12BD9">
      <w:pPr>
        <w:pStyle w:val="Heading1"/>
        <w:rPr>
          <w:ins w:id="77" w:author="Author" w:date="2020-03-15T00:22:00Z"/>
        </w:rPr>
      </w:pPr>
      <w:bookmarkStart w:id="78" w:name="from-bespoke-to-general-tools"/>
      <w:ins w:id="79" w:author="Author" w:date="2020-03-15T00:22:00Z">
        <w:r>
          <w:t>From bespoke to general tools</w:t>
        </w:r>
        <w:bookmarkEnd w:id="78"/>
      </w:ins>
    </w:p>
    <w:p w14:paraId="519EB4FB" w14:textId="77777777" w:rsidR="00375B6C" w:rsidRDefault="00D12BD9">
      <w:pPr>
        <w:pStyle w:val="FirstParagraph"/>
        <w:rPr>
          <w:ins w:id="80" w:author="Author" w:date="2020-03-15T00:22:00Z"/>
        </w:rPr>
      </w:pPr>
      <w:ins w:id="81" w:author="Author" w:date="2020-03-15T00:22:00Z">
        <w:r>
          <w:t>The interactive tools highlighted here were custom built to solve data visualization challenges that are common to many fisheri</w:t>
        </w:r>
        <w:r>
          <w:t>es management organizations but the solutions presented are specific to the Northwest Atlantic Fisheries Centre. The concept is therefore broadly applicable, however, the underlying code will require modifications to accommodate region and stock specific d</w:t>
        </w:r>
        <w:r>
          <w:t>ata management and modelling approaches. Even within our own region, different approaches and needs meant that the code behind NCAM explorer (Supplement 2) required modifications when applied to a model developed for another cod stock. Nevertheless, consid</w:t>
        </w:r>
        <w:r>
          <w:t>erable chunks of code were recycled and, in the process, new features were added to allow the visualization of multiple model configurations within the one dashboard. Additionally, a French colleague is currently modifying the tool to visualize output from</w:t>
        </w:r>
        <w:r>
          <w:t xml:space="preserve"> SAM, a state-space </w:t>
        </w:r>
        <w:r>
          <w:lastRenderedPageBreak/>
          <w:t>stock assessment model widely used to assess ICES stocks (Nielsen and Berg 2014). Likewise, the concept behind RStrap Explorer and the tagging tool could be applied to other regions and the most efficient approach may be to build upon e</w:t>
        </w:r>
        <w:r>
          <w:t>xisting general frameworks (e.g. StoX software; Johnsen et al. 2019). These are, of course, early days in the development and application of interactive tools to stock assessment. Because the tools we highlight are themselves general, flexible and accessib</w:t>
        </w:r>
        <w:r>
          <w:t>le, we suspect that bespoke applications will continue to be developed in parallel with more general stock assessment dashboards depending on user needs and preferences. Regardless of the approach, a common goal is to make the workflow more efficient, repr</w:t>
        </w:r>
        <w:r>
          <w:t>oducible and transparent.</w:t>
        </w:r>
      </w:ins>
    </w:p>
    <w:p w14:paraId="5091D002" w14:textId="26C574DC" w:rsidR="00375B6C" w:rsidRDefault="00D12BD9">
      <w:pPr>
        <w:pStyle w:val="Heading1"/>
      </w:pPr>
      <w:bookmarkStart w:id="82" w:name="towards-open-stock-assessment"/>
      <w:r>
        <w:t>Towards open stock</w:t>
      </w:r>
      <w:del w:id="83" w:author="Author" w:date="2020-03-15T00:22:00Z">
        <w:r w:rsidR="008B0663">
          <w:delText>-</w:delText>
        </w:r>
      </w:del>
      <w:ins w:id="84" w:author="Author" w:date="2020-03-15T00:22:00Z">
        <w:r>
          <w:t xml:space="preserve"> </w:t>
        </w:r>
      </w:ins>
      <w:r>
        <w:t>assessment</w:t>
      </w:r>
      <w:bookmarkEnd w:id="82"/>
    </w:p>
    <w:p w14:paraId="04E5B9DE" w14:textId="77777777" w:rsidR="00375B6C" w:rsidRDefault="00D12BD9">
      <w:pPr>
        <w:pStyle w:val="FirstParagraph"/>
      </w:pPr>
      <w:r>
        <w:t>The amount of data available to scientists has grown by orders of magnitude in recent decades as has the complexities of data management, exploratory data analysis, formal analyses and associated diag</w:t>
      </w:r>
      <w:r>
        <w:t>nostics (Lewis et al. 2018). The majority of this sequence of events, sometimes called “the data pipeline” (Leek and Peng 2015a), have not traditionally been part of the peer-review process which sees only the end products of an analysis. However, decision</w:t>
      </w:r>
      <w:r>
        <w:t>s made along the data pipeline increasingly influence the outcome of the study. Gelman and Loken (2014) coined the term “garden of forking paths” to illustrate that different conclusions can be arrived at depending on what decisions are made along during d</w:t>
      </w:r>
      <w:r>
        <w:t>ifferent stages of the analysis. Due to a number of limitations, such as available pages in journals, much of the data pipeline is not transparent nor is it reproducible. A number of authors have recently advocated for a culture of open science and reprodu</w:t>
      </w:r>
      <w:r>
        <w:t xml:space="preserve">cible research, i.e., a change in the transparency and reproducibility of science (Hampton et al. 2013, 2015; Leek and Peng 2015a, 2015b). Proponents of open science </w:t>
      </w:r>
      <w:r>
        <w:lastRenderedPageBreak/>
        <w:t>and reproducible research highlight a number of benefits including a more productive and r</w:t>
      </w:r>
      <w:r>
        <w:t>esponsible scientific culture, an ability to address larger and more complex questions, as well as a more efficient workflow and ability to reproduce one’s own work (Fomel and Claerbout 2009; Lowndes et al. 2017).</w:t>
      </w:r>
    </w:p>
    <w:p w14:paraId="7C1824A7" w14:textId="31FCE1F1" w:rsidR="00375B6C" w:rsidRDefault="008B0663">
      <w:pPr>
        <w:pStyle w:val="BodyText"/>
        <w:rPr>
          <w:ins w:id="85" w:author="Author" w:date="2020-03-15T00:22:00Z"/>
        </w:rPr>
      </w:pPr>
      <w:del w:id="86" w:author="Author" w:date="2020-03-15T00:22:00Z">
        <w:r>
          <w:delText xml:space="preserve">The tools presented here are additions to </w:delText>
        </w:r>
      </w:del>
      <w:ins w:id="87" w:author="Author" w:date="2020-03-15T00:22:00Z">
        <w:r w:rsidR="00D12BD9">
          <w:t>A culture of openness is actively evolving</w:t>
        </w:r>
        <w:r w:rsidR="00D12BD9">
          <w:t xml:space="preserve"> in </w:t>
        </w:r>
      </w:ins>
      <w:r w:rsidR="00D12BD9">
        <w:t xml:space="preserve">the </w:t>
      </w:r>
      <w:del w:id="88" w:author="Author" w:date="2020-03-15T00:22:00Z">
        <w:r>
          <w:delText>growing number</w:delText>
        </w:r>
      </w:del>
      <w:ins w:id="89" w:author="Author" w:date="2020-03-15T00:22:00Z">
        <w:r w:rsidR="00D12BD9">
          <w:t>field</w:t>
        </w:r>
      </w:ins>
      <w:r w:rsidR="00D12BD9">
        <w:t xml:space="preserve"> of </w:t>
      </w:r>
      <w:del w:id="90" w:author="Author" w:date="2020-03-15T00:22:00Z">
        <w:r>
          <w:delText xml:space="preserve">interactive </w:delText>
        </w:r>
      </w:del>
      <w:r w:rsidR="00D12BD9">
        <w:t xml:space="preserve">stock assessment </w:t>
      </w:r>
      <w:del w:id="91" w:author="Author" w:date="2020-03-15T00:22:00Z">
        <w:r>
          <w:delText>tools</w:delText>
        </w:r>
      </w:del>
      <w:ins w:id="92" w:author="Author" w:date="2020-03-15T00:22:00Z">
        <w:r w:rsidR="00D12BD9">
          <w:t>and, at this point, it is not hard to picture a future where it is commonplace for the the full data to document pipeline to be open and accessible. Open resources are actively</w:t>
        </w:r>
      </w:ins>
      <w:r w:rsidR="00D12BD9">
        <w:t xml:space="preserve"> being developed and </w:t>
      </w:r>
      <w:del w:id="93" w:author="Author" w:date="2020-03-15T00:22:00Z">
        <w:r>
          <w:delText>applied across the globe (see Appendix A). We believe that such tools</w:delText>
        </w:r>
      </w:del>
      <w:ins w:id="94" w:author="Author" w:date="2020-03-15T00:22:00Z">
        <w:r w:rsidR="00D12BD9">
          <w:t>used to improve accessibi</w:t>
        </w:r>
        <w:r w:rsidR="00D12BD9">
          <w:t xml:space="preserve">lity to all the data, methods and results that feed into stock assessments (e.g. the Transparent Assessment Framework, </w:t>
        </w:r>
        <w:r w:rsidR="00D12BD9">
          <w:fldChar w:fldCharType="begin"/>
        </w:r>
        <w:r w:rsidR="00D12BD9">
          <w:instrText xml:space="preserve"> HYPERLINK "https://taf.ices.dk/app/about" \h </w:instrText>
        </w:r>
        <w:r w:rsidR="00D12BD9">
          <w:fldChar w:fldCharType="separate"/>
        </w:r>
        <w:r w:rsidR="00D12BD9">
          <w:rPr>
            <w:rStyle w:val="Hyperlink"/>
          </w:rPr>
          <w:t>https://taf.ices.dk/app/about</w:t>
        </w:r>
        <w:r w:rsidR="00D12BD9">
          <w:rPr>
            <w:rStyle w:val="Hyperlink"/>
          </w:rPr>
          <w:fldChar w:fldCharType="end"/>
        </w:r>
        <w:r w:rsidR="00D12BD9">
          <w:t>; Magnusson and Millar 2020). Likewise, tools are being dev</w:t>
        </w:r>
        <w:r w:rsidR="00D12BD9">
          <w:t>eloped to facilitate the creation of reproducible advisory documents (e.g. ICES 2018; Anderson et al. 2020; Regular et al. 2020), and these documents can be interactive, as is the case for the VISA tool (ICES 2018), or they can be supplemented by interacti</w:t>
        </w:r>
        <w:r w:rsidR="00D12BD9">
          <w:t>ve tools. There is plenty of opportunity for synergies between these initiatives, as most are being developed using R, and all details and decisions can be traceable and accessible using an online repository such as GitHub. We therefore foresee a future wh</w:t>
        </w:r>
        <w:r w:rsidR="00D12BD9">
          <w:t>ere stock assessments become increasingly open and reproducible.</w:t>
        </w:r>
      </w:ins>
    </w:p>
    <w:p w14:paraId="454324E9" w14:textId="0E67B277" w:rsidR="00375B6C" w:rsidRDefault="00D12BD9">
      <w:pPr>
        <w:pStyle w:val="BodyText"/>
      </w:pPr>
      <w:ins w:id="95" w:author="Author" w:date="2020-03-15T00:22:00Z">
        <w:r>
          <w:t xml:space="preserve">Providing open access to code and data, however, does not necessarily make a stock assessment more accessible. We believe that interactive tools, such as those presented here and in Appendix </w:t>
        </w:r>
        <w:r>
          <w:t>A,</w:t>
        </w:r>
      </w:ins>
      <w:r>
        <w:t xml:space="preserve"> represent an important a step forward in terms of open science </w:t>
      </w:r>
      <w:del w:id="96" w:author="Author" w:date="2020-03-15T00:22:00Z">
        <w:r w:rsidR="008B0663">
          <w:delText>and reproducible research in addition to being a major step forward in how stock assessments are presented and critiqued.</w:delText>
        </w:r>
      </w:del>
      <w:ins w:id="97" w:author="Author" w:date="2020-03-15T00:22:00Z">
        <w:r>
          <w:t>as they make the peer review process more efficient.</w:t>
        </w:r>
      </w:ins>
      <w:r>
        <w:t xml:space="preserve"> Although these tools do not reveal the entire data pipeline, </w:t>
      </w:r>
      <w:del w:id="98" w:author="Author" w:date="2020-03-15T00:22:00Z">
        <w:r w:rsidR="008B0663">
          <w:delText>in conjunction with posting code and data on-line, they represent a significant advance over more traditional methods. Similarly, these tools do not fully alleviate pragmatic issues associated with reproducible research</w:delText>
        </w:r>
      </w:del>
      <w:ins w:id="99" w:author="Author" w:date="2020-03-15T00:22:00Z">
        <w:r>
          <w:t>a wide range of peers can easily access and review details that may be inacc</w:t>
        </w:r>
        <w:r>
          <w:t>essible even if the pipeline is open</w:t>
        </w:r>
      </w:ins>
      <w:r>
        <w:t xml:space="preserve">. For example, it is unlikely that an individual has the time to fully review and recreate a particular analysis in its entirety when most participants are already overcommitted (Banks </w:t>
      </w:r>
      <w:r>
        <w:lastRenderedPageBreak/>
        <w:t>2011). Further, in the case of NCAM</w:t>
      </w:r>
      <w:r>
        <w:t>, considerable statistical experience and expertise is required simply to run the model. However, the dashboard approach removes many of these obstacles. The html file contains all model inputs, outputs and diagnostics in an open, and easy to use, interact</w:t>
      </w:r>
      <w:r>
        <w:t xml:space="preserve">ive document that can be distributed prior to meetings. As such, participants can assess the results and diagnostics at their leisure. Specific experience with the tools used to generate the results are not required to constructively and critically review </w:t>
      </w:r>
      <w:r>
        <w:t>of the results presented in the dashboard.</w:t>
      </w:r>
    </w:p>
    <w:p w14:paraId="3BEBDD6E" w14:textId="77777777" w:rsidR="00375B6C" w:rsidRDefault="00D12BD9">
      <w:pPr>
        <w:pStyle w:val="Heading1"/>
      </w:pPr>
      <w:bookmarkStart w:id="100" w:name="conclusions"/>
      <w:r>
        <w:t>Conclusions</w:t>
      </w:r>
      <w:bookmarkEnd w:id="100"/>
    </w:p>
    <w:p w14:paraId="629A962E" w14:textId="6FFCA6B8" w:rsidR="00375B6C" w:rsidRDefault="008B0663">
      <w:pPr>
        <w:pStyle w:val="FirstParagraph"/>
      </w:pPr>
      <w:del w:id="101" w:author="Author" w:date="2020-03-15T00:22:00Z">
        <w:r>
          <w:delText>We</w:delText>
        </w:r>
      </w:del>
      <w:ins w:id="102" w:author="Author" w:date="2020-03-15T00:22:00Z">
        <w:r w:rsidR="00D12BD9">
          <w:t>Visualizations play an important role in communicating fisheries science to a wide range of stakeholders (Levontin et al. 2017) and here we posit that interactive tools extend their utility by providin</w:t>
        </w:r>
        <w:r w:rsidR="00D12BD9">
          <w:t>g a richer approach to communicating scientific information. However, we</w:t>
        </w:r>
      </w:ins>
      <w:r w:rsidR="00D12BD9">
        <w:t xml:space="preserve"> must acknowledge there are costs to adopting the use of interactive tools. The first and obvious one being that staff are required to have both the time and training to effectively de</w:t>
      </w:r>
      <w:r w:rsidR="00D12BD9">
        <w:t xml:space="preserve">velop these tools. </w:t>
      </w:r>
      <w:ins w:id="103" w:author="Author" w:date="2020-03-15T00:22:00Z">
        <w:r w:rsidR="00D12BD9">
          <w:t>Ideally, professional programmers and graphic designers would be hired to construct dashboards and other interactive info-graphics (McInerny et al. 2014), but fisheries management organizations rarely have the resources to fund such init</w:t>
        </w:r>
        <w:r w:rsidR="00D12BD9">
          <w:t xml:space="preserve">iatives. Consequently, the process of communicating fisheries science tends to be the responsibility of fisheries scientists who lack formal training in these fields. </w:t>
        </w:r>
      </w:ins>
      <w:r w:rsidR="00D12BD9">
        <w:t>In our three examples, the developers (first, second and third authors) were relatively p</w:t>
      </w:r>
      <w:r w:rsidR="00D12BD9">
        <w:t>roficient with R and have natural aptitudes for programming</w:t>
      </w:r>
      <w:ins w:id="104" w:author="Author" w:date="2020-03-15T00:22:00Z">
        <w:r w:rsidR="00D12BD9">
          <w:t xml:space="preserve"> and graphic design</w:t>
        </w:r>
      </w:ins>
      <w:r w:rsidR="00D12BD9">
        <w:t>, but all had their formal training in field-based population ecology. While some learning time was needed</w:t>
      </w:r>
      <w:del w:id="105" w:author="Author" w:date="2020-03-15T00:22:00Z">
        <w:r>
          <w:delText xml:space="preserve"> (a few weeks),</w:delText>
        </w:r>
      </w:del>
      <w:ins w:id="106" w:author="Author" w:date="2020-03-15T00:22:00Z">
        <w:r w:rsidR="00D12BD9">
          <w:t>,</w:t>
        </w:r>
      </w:ins>
      <w:r w:rsidR="00D12BD9">
        <w:t xml:space="preserve"> the learning curve was relatively minor because there was no need to l</w:t>
      </w:r>
      <w:r w:rsidR="00D12BD9">
        <w:t xml:space="preserve">earn a new programming language (e.g. JavaScript, CSS, etc.). </w:t>
      </w:r>
      <w:ins w:id="107" w:author="Author" w:date="2020-03-15T00:22:00Z">
        <w:r w:rsidR="00D12BD9">
          <w:t xml:space="preserve">We can confirm that an R user </w:t>
        </w:r>
        <w:r w:rsidR="00D12BD9">
          <w:lastRenderedPageBreak/>
          <w:t xml:space="preserve">can construct a basic dashboard within a day, using Supplement 1 as a guide, and a more custom dashboard in a matter of weeks. </w:t>
        </w:r>
      </w:ins>
      <w:r w:rsidR="00D12BD9">
        <w:t>Moreover, a growing user base means t</w:t>
      </w:r>
      <w:r w:rsidR="00D12BD9">
        <w:t xml:space="preserve">hat most programming issues </w:t>
      </w:r>
      <w:del w:id="108" w:author="Author" w:date="2020-03-15T00:22:00Z">
        <w:r>
          <w:delText>were</w:delText>
        </w:r>
      </w:del>
      <w:ins w:id="109" w:author="Author" w:date="2020-03-15T00:22:00Z">
        <w:r w:rsidR="00D12BD9">
          <w:t>can be</w:t>
        </w:r>
      </w:ins>
      <w:r w:rsidR="00D12BD9">
        <w:t xml:space="preserve"> readily addressed through simple internet searches. There are also a growing number of exemplars (Appendix A), beyond what we show here, to inspire the development of new interactive tools. </w:t>
      </w:r>
      <w:ins w:id="110" w:author="Author" w:date="2020-03-15T00:22:00Z">
        <w:r w:rsidR="00D12BD9">
          <w:t xml:space="preserve">Once over the initial learning </w:t>
        </w:r>
        <w:r w:rsidR="00D12BD9">
          <w:t xml:space="preserve">curve, the time investment may not be much greater than one would invest into a standard presentation. </w:t>
        </w:r>
      </w:ins>
      <w:r w:rsidR="00D12BD9">
        <w:t>We expect the accessibility and quality of these tools to continue to improve as more people in the fisheries community develop and use interactive docum</w:t>
      </w:r>
      <w:r w:rsidR="00D12BD9">
        <w:t>ents. It is our experience that the upfront investment in time has already paid dividends in terms of efficiencies of delivering products for subsequent stock assessments, and in the quality of the data exploration and understanding.</w:t>
      </w:r>
    </w:p>
    <w:p w14:paraId="5F805F04" w14:textId="77777777" w:rsidR="00375B6C" w:rsidRDefault="00D12BD9">
      <w:pPr>
        <w:pStyle w:val="Heading1"/>
      </w:pPr>
      <w:bookmarkStart w:id="111" w:name="acknowledgements"/>
      <w:r>
        <w:t>Acknowledgements</w:t>
      </w:r>
      <w:bookmarkEnd w:id="111"/>
    </w:p>
    <w:p w14:paraId="5ACA0367" w14:textId="4A94CC11" w:rsidR="00375B6C" w:rsidRDefault="00D12BD9">
      <w:pPr>
        <w:pStyle w:val="FirstParagraph"/>
      </w:pPr>
      <w:r>
        <w:t>We th</w:t>
      </w:r>
      <w:r>
        <w:t>ank the numerous colleagues and participants of various stakeholder and stock assessment meetings who encouraged us to further develop these interactive visualization tools, and especially those who took the time to make suggestions on how to make them mor</w:t>
      </w:r>
      <w:r>
        <w:t>e accessible and useful. We are also grateful for the constructive feedback from Gary Carvalho, Kelli Johnson, Colin Millar</w:t>
      </w:r>
      <w:ins w:id="112" w:author="Author" w:date="2020-03-15T00:22:00Z">
        <w:r>
          <w:t>, Daniel Goethel</w:t>
        </w:r>
      </w:ins>
      <w:r>
        <w:t xml:space="preserve"> and </w:t>
      </w:r>
      <w:del w:id="113" w:author="Author" w:date="2020-03-15T00:22:00Z">
        <w:r w:rsidR="008B0663">
          <w:delText>four</w:delText>
        </w:r>
      </w:del>
      <w:ins w:id="114" w:author="Author" w:date="2020-03-15T00:22:00Z">
        <w:r>
          <w:t>seven</w:t>
        </w:r>
      </w:ins>
      <w:r>
        <w:t xml:space="preserve"> anonymous reviewers.</w:t>
      </w:r>
    </w:p>
    <w:p w14:paraId="12F1764A" w14:textId="77777777" w:rsidR="00375B6C" w:rsidRDefault="00D12BD9">
      <w:pPr>
        <w:pStyle w:val="BodyText"/>
        <w:rPr>
          <w:ins w:id="115" w:author="Author" w:date="2020-03-15T00:22:00Z"/>
        </w:rPr>
      </w:pPr>
      <w:ins w:id="116" w:author="Author" w:date="2020-03-15T00:22:00Z">
        <w:r>
          <w:t>All code used to generate this paper, Supplement 1 (getting started dashboard) and Su</w:t>
        </w:r>
        <w:r>
          <w:t xml:space="preserve">pplement 2 (NCAM explorer) are available at </w:t>
        </w:r>
        <w:r>
          <w:fldChar w:fldCharType="begin"/>
        </w:r>
        <w:r>
          <w:instrText xml:space="preserve"> HYPERLINK "https://github.com/PaulRegular/interactive-stock-assessment" \h </w:instrText>
        </w:r>
        <w:r>
          <w:fldChar w:fldCharType="separate"/>
        </w:r>
        <w:r>
          <w:rPr>
            <w:rStyle w:val="Hyperlink"/>
          </w:rPr>
          <w:t>https://github.com/PaulRegular/interactive-stock-assessment</w:t>
        </w:r>
        <w:r>
          <w:rPr>
            <w:rStyle w:val="Hyperlink"/>
          </w:rPr>
          <w:fldChar w:fldCharType="end"/>
        </w:r>
        <w:r>
          <w:t>.</w:t>
        </w:r>
      </w:ins>
    </w:p>
    <w:p w14:paraId="5453AFA0" w14:textId="77777777" w:rsidR="00375B6C" w:rsidRDefault="00D12BD9">
      <w:pPr>
        <w:pStyle w:val="Heading1"/>
      </w:pPr>
      <w:bookmarkStart w:id="117" w:name="appendix-a"/>
      <w:r>
        <w:t>Appendix A</w:t>
      </w:r>
      <w:bookmarkEnd w:id="117"/>
    </w:p>
    <w:p w14:paraId="2985768D" w14:textId="77777777" w:rsidR="00375B6C" w:rsidRDefault="00D12BD9">
      <w:pPr>
        <w:pStyle w:val="FirstParagraph"/>
      </w:pPr>
      <w:r>
        <w:t>Partial list of applications developed to explore and communi</w:t>
      </w:r>
      <w:r>
        <w:t>cate marine and fisheries science:</w:t>
      </w:r>
    </w:p>
    <w:p w14:paraId="0021C882" w14:textId="49657F51" w:rsidR="00375B6C" w:rsidRDefault="00D12BD9">
      <w:pPr>
        <w:pStyle w:val="Compact"/>
        <w:numPr>
          <w:ilvl w:val="0"/>
          <w:numId w:val="15"/>
        </w:numPr>
      </w:pPr>
      <w:r>
        <w:lastRenderedPageBreak/>
        <w:t>Marine Aggregates Application (</w:t>
      </w:r>
      <w:hyperlink r:id="rId17">
        <w:r>
          <w:rPr>
            <w:rStyle w:val="Hyperlink"/>
          </w:rPr>
          <w:t>https://openscience.cefas.co.uk/ma_tool/</w:t>
        </w:r>
      </w:hyperlink>
      <w:del w:id="118" w:author="Author" w:date="2020-03-15T00:22:00Z">
        <w:r w:rsidR="008B0663">
          <w:delText>) from Cefas</w:delText>
        </w:r>
      </w:del>
      <w:ins w:id="119" w:author="Author" w:date="2020-03-15T00:22:00Z">
        <w:r>
          <w:t>); a benthic-focused tool to assist with marine license application and compliance monitor</w:t>
        </w:r>
        <w:r>
          <w:t>ing.</w:t>
        </w:r>
      </w:ins>
    </w:p>
    <w:p w14:paraId="55D229C8" w14:textId="77777777" w:rsidR="008E3873" w:rsidRDefault="008B0663">
      <w:pPr>
        <w:pStyle w:val="Compact"/>
        <w:numPr>
          <w:ilvl w:val="0"/>
          <w:numId w:val="15"/>
        </w:numPr>
        <w:rPr>
          <w:del w:id="120" w:author="Author" w:date="2020-03-15T00:22:00Z"/>
        </w:rPr>
      </w:pPr>
      <w:del w:id="121" w:author="Author" w:date="2020-03-15T00:22:00Z">
        <w:r>
          <w:delText>Benthic Non Native Species Tool (</w:delText>
        </w:r>
        <w:r w:rsidR="00D12BD9">
          <w:fldChar w:fldCharType="begin"/>
        </w:r>
        <w:r w:rsidR="00D12BD9">
          <w:delInstrText xml:space="preserve"> HYPERLINK "https://openscience.cefas.co.uk/invasive_species/" \h </w:delInstrText>
        </w:r>
        <w:r w:rsidR="00D12BD9">
          <w:fldChar w:fldCharType="separate"/>
        </w:r>
        <w:r>
          <w:rPr>
            <w:rStyle w:val="Hyperlink"/>
          </w:rPr>
          <w:delText>https://openscience.cefas.co.uk/invasive_species/</w:delText>
        </w:r>
        <w:r w:rsidR="00D12BD9">
          <w:rPr>
            <w:rStyle w:val="Hyperlink"/>
          </w:rPr>
          <w:fldChar w:fldCharType="end"/>
        </w:r>
        <w:r>
          <w:delText>) from Cefas</w:delText>
        </w:r>
      </w:del>
    </w:p>
    <w:p w14:paraId="7A99B1F3" w14:textId="77777777" w:rsidR="008E3873" w:rsidRDefault="008B0663">
      <w:pPr>
        <w:pStyle w:val="Compact"/>
        <w:numPr>
          <w:ilvl w:val="0"/>
          <w:numId w:val="15"/>
        </w:numPr>
        <w:rPr>
          <w:del w:id="122" w:author="Author" w:date="2020-03-15T00:22:00Z"/>
        </w:rPr>
      </w:pPr>
      <w:del w:id="123" w:author="Author" w:date="2020-03-15T00:22:00Z">
        <w:r>
          <w:delText>Species Dashboard (</w:delText>
        </w:r>
        <w:r w:rsidR="00D12BD9">
          <w:fldChar w:fldCharType="begin"/>
        </w:r>
        <w:r w:rsidR="00D12BD9">
          <w:delInstrText xml:space="preserve"> HYPERLINK "https://shiny.marine.ie/speciesdash/" \h </w:delInstrText>
        </w:r>
        <w:r w:rsidR="00D12BD9">
          <w:fldChar w:fldCharType="separate"/>
        </w:r>
        <w:r>
          <w:rPr>
            <w:rStyle w:val="Hyperlink"/>
          </w:rPr>
          <w:delText>https://shiny.marine.ie/speciesdash/</w:delText>
        </w:r>
        <w:r w:rsidR="00D12BD9">
          <w:rPr>
            <w:rStyle w:val="Hyperlink"/>
          </w:rPr>
          <w:fldChar w:fldCharType="end"/>
        </w:r>
        <w:r>
          <w:delText>) from The Marine Institute</w:delText>
        </w:r>
      </w:del>
    </w:p>
    <w:p w14:paraId="754C9E60" w14:textId="77777777" w:rsidR="008E3873" w:rsidRDefault="008B0663">
      <w:pPr>
        <w:pStyle w:val="Compact"/>
        <w:numPr>
          <w:ilvl w:val="0"/>
          <w:numId w:val="15"/>
        </w:numPr>
        <w:rPr>
          <w:del w:id="124" w:author="Author" w:date="2020-03-15T00:22:00Z"/>
        </w:rPr>
      </w:pPr>
      <w:del w:id="125" w:author="Author" w:date="2020-03-15T00:22:00Z">
        <w:r>
          <w:delText>The Stock Book (</w:delText>
        </w:r>
        <w:r w:rsidR="00D12BD9">
          <w:fldChar w:fldCharType="begin"/>
        </w:r>
        <w:r w:rsidR="00D12BD9">
          <w:delInstrText xml:space="preserve"> HYPERLINK "https://shiny.marine.ie/stockbook/" \h </w:delInstrText>
        </w:r>
        <w:r w:rsidR="00D12BD9">
          <w:fldChar w:fldCharType="separate"/>
        </w:r>
        <w:r>
          <w:rPr>
            <w:rStyle w:val="Hyperlink"/>
          </w:rPr>
          <w:delText>https://shiny.marine.ie/stockbook/</w:delText>
        </w:r>
        <w:r w:rsidR="00D12BD9">
          <w:rPr>
            <w:rStyle w:val="Hyperlink"/>
          </w:rPr>
          <w:fldChar w:fldCharType="end"/>
        </w:r>
        <w:r>
          <w:delText>) from The Marine Institute</w:delText>
        </w:r>
      </w:del>
    </w:p>
    <w:p w14:paraId="2B15C911" w14:textId="77777777" w:rsidR="00375B6C" w:rsidRDefault="00D12BD9">
      <w:pPr>
        <w:pStyle w:val="Compact"/>
        <w:numPr>
          <w:ilvl w:val="0"/>
          <w:numId w:val="15"/>
        </w:numPr>
        <w:rPr>
          <w:ins w:id="126" w:author="Author" w:date="2020-03-15T00:22:00Z"/>
        </w:rPr>
      </w:pPr>
      <w:ins w:id="127" w:author="Author" w:date="2020-03-15T00:22:00Z">
        <w:r>
          <w:t>Species Dashboard (</w:t>
        </w:r>
        <w:r>
          <w:fldChar w:fldCharType="begin"/>
        </w:r>
        <w:r>
          <w:instrText xml:space="preserve"> HYPERLINK "https://shiny.marine.ie/speciesdash/" \h </w:instrText>
        </w:r>
        <w:r>
          <w:fldChar w:fldCharType="separate"/>
        </w:r>
        <w:r>
          <w:rPr>
            <w:rStyle w:val="Hyperlink"/>
          </w:rPr>
          <w:t>https://shiny.marine.ie/speciesdash/</w:t>
        </w:r>
        <w:r>
          <w:rPr>
            <w:rStyle w:val="Hyperlink"/>
          </w:rPr>
          <w:fldChar w:fldCharType="end"/>
        </w:r>
        <w:r>
          <w:t>); a tool for exploring biological fisheries data collected in Irish waters</w:t>
        </w:r>
      </w:ins>
    </w:p>
    <w:p w14:paraId="7DCF6099" w14:textId="77777777" w:rsidR="00375B6C" w:rsidRDefault="00D12BD9">
      <w:pPr>
        <w:pStyle w:val="Compact"/>
        <w:numPr>
          <w:ilvl w:val="0"/>
          <w:numId w:val="15"/>
        </w:numPr>
        <w:rPr>
          <w:ins w:id="128" w:author="Author" w:date="2020-03-15T00:22:00Z"/>
        </w:rPr>
      </w:pPr>
      <w:ins w:id="129" w:author="Author" w:date="2020-03-15T00:22:00Z">
        <w:r>
          <w:t>The Stock Book (</w:t>
        </w:r>
        <w:r>
          <w:fldChar w:fldCharType="begin"/>
        </w:r>
        <w:r>
          <w:instrText xml:space="preserve"> HYPERLINK "https://shiny.marine.ie/stockbook/</w:instrText>
        </w:r>
        <w:r>
          <w:instrText xml:space="preserve">" \h </w:instrText>
        </w:r>
        <w:r>
          <w:fldChar w:fldCharType="separate"/>
        </w:r>
        <w:r>
          <w:rPr>
            <w:rStyle w:val="Hyperlink"/>
          </w:rPr>
          <w:t>https://shiny.marine.ie/stockbook/</w:t>
        </w:r>
        <w:r>
          <w:rPr>
            <w:rStyle w:val="Hyperlink"/>
          </w:rPr>
          <w:fldChar w:fldCharType="end"/>
        </w:r>
        <w:r>
          <w:t>); a tool for accessing up-to-date information on the status of fish stocks in Irish waters.</w:t>
        </w:r>
      </w:ins>
    </w:p>
    <w:p w14:paraId="17B9CA7E" w14:textId="1764C6AF" w:rsidR="00375B6C" w:rsidRDefault="00D12BD9">
      <w:pPr>
        <w:pStyle w:val="Compact"/>
        <w:numPr>
          <w:ilvl w:val="0"/>
          <w:numId w:val="15"/>
        </w:numPr>
      </w:pPr>
      <w:r>
        <w:t>Data-Limited Fisheries Toolkit demo (</w:t>
      </w:r>
      <w:hyperlink r:id="rId18">
        <w:r>
          <w:rPr>
            <w:rStyle w:val="Hyperlink"/>
          </w:rPr>
          <w:t>https://www.datalimitedtoolkit.org/demo</w:t>
        </w:r>
      </w:hyperlink>
      <w:del w:id="130" w:author="Author" w:date="2020-03-15T00:22:00Z">
        <w:r w:rsidR="008B0663">
          <w:delText>) from the Fisheries Center, University of British Columbia</w:delText>
        </w:r>
      </w:del>
      <w:ins w:id="131" w:author="Author" w:date="2020-03-15T00:22:00Z">
        <w:r>
          <w:t>); an application for demonstrating the key features of the management strategy evaluation toolkit.</w:t>
        </w:r>
      </w:ins>
    </w:p>
    <w:p w14:paraId="4D99EF75" w14:textId="77777777" w:rsidR="00375B6C" w:rsidRDefault="00D12BD9">
      <w:pPr>
        <w:pStyle w:val="Compact"/>
        <w:numPr>
          <w:ilvl w:val="0"/>
          <w:numId w:val="15"/>
        </w:numPr>
        <w:rPr>
          <w:ins w:id="132" w:author="Author" w:date="2020-03-15T00:22:00Z"/>
        </w:rPr>
      </w:pPr>
      <w:ins w:id="133" w:author="Author" w:date="2020-03-15T00:22:00Z">
        <w:r>
          <w:t>Toy Tuna MSE application (</w:t>
        </w:r>
        <w:r>
          <w:fldChar w:fldCharType="begin"/>
        </w:r>
        <w:r>
          <w:instrText xml:space="preserve"> HYPERLINK "https://puntapps.shinyapps.io/tunamse/" \h </w:instrText>
        </w:r>
        <w:r>
          <w:fldChar w:fldCharType="separate"/>
        </w:r>
        <w:r>
          <w:rPr>
            <w:rStyle w:val="Hyperlink"/>
          </w:rPr>
          <w:t>https://puntapps.shinyapps.io/tun</w:t>
        </w:r>
        <w:r>
          <w:rPr>
            <w:rStyle w:val="Hyperlink"/>
          </w:rPr>
          <w:t>amse/</w:t>
        </w:r>
        <w:r>
          <w:rPr>
            <w:rStyle w:val="Hyperlink"/>
          </w:rPr>
          <w:fldChar w:fldCharType="end"/>
        </w:r>
        <w:r>
          <w:t>); a toy MSE example built to allow users to enter various management procedures and assess their performance.</w:t>
        </w:r>
      </w:ins>
    </w:p>
    <w:p w14:paraId="25843160" w14:textId="1026DA27" w:rsidR="00375B6C" w:rsidRDefault="00D12BD9">
      <w:pPr>
        <w:pStyle w:val="Compact"/>
        <w:numPr>
          <w:ilvl w:val="0"/>
          <w:numId w:val="15"/>
        </w:numPr>
      </w:pPr>
      <w:r>
        <w:t>Exploring Groundfish in an Ecosystem Context (</w:t>
      </w:r>
      <w:hyperlink r:id="rId19">
        <w:r>
          <w:rPr>
            <w:rStyle w:val="Hyperlink"/>
          </w:rPr>
          <w:t>https://incorporatingecosystemapproach.shinyapps.io/indiapp/</w:t>
        </w:r>
      </w:hyperlink>
      <w:del w:id="134" w:author="Author" w:date="2020-03-15T00:22:00Z">
        <w:r w:rsidR="008B0663">
          <w:delText>) from Fisheries and Oceans Canada, Maritimes Region</w:delText>
        </w:r>
      </w:del>
      <w:ins w:id="135" w:author="Author" w:date="2020-03-15T00:22:00Z">
        <w:r>
          <w:t>); a tool accessing results from an analysis exploring links between stock indices and ecosystem trends.</w:t>
        </w:r>
      </w:ins>
    </w:p>
    <w:p w14:paraId="3D8BD4F2" w14:textId="77777777" w:rsidR="008E3873" w:rsidRDefault="008B0663">
      <w:pPr>
        <w:pStyle w:val="Compact"/>
        <w:numPr>
          <w:ilvl w:val="0"/>
          <w:numId w:val="15"/>
        </w:numPr>
        <w:rPr>
          <w:del w:id="136" w:author="Author" w:date="2020-03-15T00:22:00Z"/>
        </w:rPr>
      </w:pPr>
      <w:del w:id="137" w:author="Author" w:date="2020-03-15T00:22:00Z">
        <w:r>
          <w:delText>Catchy Data (</w:delText>
        </w:r>
        <w:r w:rsidR="00D12BD9">
          <w:fldChar w:fldCharType="begin"/>
        </w:r>
        <w:r w:rsidR="00D12BD9">
          <w:delInstrText xml:space="preserve"> HYPERLINK "https://eu.oceana.org/en/catchy-data" \h </w:delInstrText>
        </w:r>
        <w:r w:rsidR="00D12BD9">
          <w:fldChar w:fldCharType="separate"/>
        </w:r>
        <w:r>
          <w:rPr>
            <w:rStyle w:val="Hyperlink"/>
          </w:rPr>
          <w:delText>https://eu.oceana.org/en/catchy-data</w:delText>
        </w:r>
        <w:r w:rsidR="00D12BD9">
          <w:rPr>
            <w:rStyle w:val="Hyperlink"/>
          </w:rPr>
          <w:fldChar w:fldCharType="end"/>
        </w:r>
        <w:r>
          <w:delText>) from Oceana</w:delText>
        </w:r>
      </w:del>
    </w:p>
    <w:p w14:paraId="5B66E97E" w14:textId="77777777" w:rsidR="00375B6C" w:rsidRDefault="00D12BD9">
      <w:pPr>
        <w:pStyle w:val="Compact"/>
        <w:numPr>
          <w:ilvl w:val="0"/>
          <w:numId w:val="15"/>
        </w:numPr>
        <w:rPr>
          <w:ins w:id="138" w:author="Author" w:date="2020-03-15T00:22:00Z"/>
        </w:rPr>
      </w:pPr>
      <w:ins w:id="139" w:author="Author" w:date="2020-03-15T00:22:00Z">
        <w:r>
          <w:t>EcoCast Explorer (</w:t>
        </w:r>
        <w:r>
          <w:fldChar w:fldCharType="begin"/>
        </w:r>
        <w:r>
          <w:instrText xml:space="preserve"> HYPERLINK "https://coastwatch.pfeg.noaa.gov/ecocast/explorer.html" \h </w:instrText>
        </w:r>
        <w:r>
          <w:fldChar w:fldCharType="separate"/>
        </w:r>
        <w:r>
          <w:rPr>
            <w:rStyle w:val="Hyperlink"/>
          </w:rPr>
          <w:t>https://coastwatch.pfeg.noaa.gov/ecocast/explorer.html</w:t>
        </w:r>
        <w:r>
          <w:rPr>
            <w:rStyle w:val="Hyperlink"/>
          </w:rPr>
          <w:fldChar w:fldCharType="end"/>
        </w:r>
        <w:r>
          <w:t>); an application for displaying results from a dynamic ocean management tool focused on bycatch avoidance (see Hazen et al. 2018 for more detail).</w:t>
        </w:r>
      </w:ins>
    </w:p>
    <w:p w14:paraId="16187AC4" w14:textId="77777777" w:rsidR="00375B6C" w:rsidRDefault="00D12BD9">
      <w:pPr>
        <w:pStyle w:val="Compact"/>
        <w:numPr>
          <w:ilvl w:val="0"/>
          <w:numId w:val="15"/>
        </w:numPr>
        <w:rPr>
          <w:ins w:id="140" w:author="Author" w:date="2020-03-15T00:22:00Z"/>
        </w:rPr>
      </w:pPr>
      <w:ins w:id="141" w:author="Author" w:date="2020-03-15T00:22:00Z">
        <w:r>
          <w:t>B-VBGM! Bayesian Von Bertalanffy Growth Model tool (</w:t>
        </w:r>
        <w:r>
          <w:fldChar w:fldCharType="begin"/>
        </w:r>
        <w:r>
          <w:instrText xml:space="preserve"> HYPERLINK "https://fishecology.shinyapps.io/B-VBGM/" \h </w:instrText>
        </w:r>
        <w:r>
          <w:fldChar w:fldCharType="separate"/>
        </w:r>
        <w:r>
          <w:rPr>
            <w:rStyle w:val="Hyperlink"/>
          </w:rPr>
          <w:t>https://fishecology.shinyapps.io/B-VBGM/</w:t>
        </w:r>
        <w:r>
          <w:rPr>
            <w:rStyle w:val="Hyperlink"/>
          </w:rPr>
          <w:fldChar w:fldCharType="end"/>
        </w:r>
        <w:r>
          <w:t>); a supplement Catalán et al. (2018) that facilitates the exploration of the model described in the paper.</w:t>
        </w:r>
      </w:ins>
    </w:p>
    <w:p w14:paraId="442A6B93" w14:textId="77777777" w:rsidR="00375B6C" w:rsidRDefault="00D12BD9">
      <w:pPr>
        <w:pStyle w:val="Compact"/>
        <w:numPr>
          <w:ilvl w:val="0"/>
          <w:numId w:val="15"/>
        </w:numPr>
        <w:rPr>
          <w:ins w:id="142" w:author="Author" w:date="2020-03-15T00:22:00Z"/>
        </w:rPr>
      </w:pPr>
      <w:ins w:id="143" w:author="Author" w:date="2020-03-15T00:22:00Z">
        <w:r>
          <w:t>Beyond Temperature tool (</w:t>
        </w:r>
        <w:r>
          <w:fldChar w:fldCharType="begin"/>
        </w:r>
        <w:r>
          <w:instrText xml:space="preserve"> HYPERLINK "https://he</w:instrText>
        </w:r>
        <w:r>
          <w:instrText xml:space="preserve">atherwelch.shinyapps.io/beyond_temperature/" \h </w:instrText>
        </w:r>
        <w:r>
          <w:fldChar w:fldCharType="separate"/>
        </w:r>
        <w:r>
          <w:rPr>
            <w:rStyle w:val="Hyperlink"/>
          </w:rPr>
          <w:t>https://heatherwelch.shinyapps.io/beyond_temperature/</w:t>
        </w:r>
        <w:r>
          <w:rPr>
            <w:rStyle w:val="Hyperlink"/>
          </w:rPr>
          <w:fldChar w:fldCharType="end"/>
        </w:r>
        <w:r>
          <w:t>); a supplement to McHenry et al. (2019) that allows the exploration of habitat suitability hindcasts and projections by species and model type.</w:t>
        </w:r>
      </w:ins>
    </w:p>
    <w:p w14:paraId="2A6DACFD" w14:textId="77777777" w:rsidR="00375B6C" w:rsidRDefault="00D12BD9">
      <w:pPr>
        <w:pStyle w:val="Compact"/>
        <w:numPr>
          <w:ilvl w:val="0"/>
          <w:numId w:val="15"/>
        </w:numPr>
        <w:rPr>
          <w:ins w:id="144" w:author="Author" w:date="2020-03-15T00:22:00Z"/>
        </w:rPr>
      </w:pPr>
      <w:ins w:id="145" w:author="Author" w:date="2020-03-15T00:22:00Z">
        <w:r>
          <w:t>BRSApp (</w:t>
        </w:r>
        <w:r>
          <w:fldChar w:fldCharType="begin"/>
        </w:r>
        <w:r>
          <w:instrText xml:space="preserve"> HYPERLINK "https://catalinagomez.shinyapps.io/BRSApp/" \h </w:instrText>
        </w:r>
        <w:r>
          <w:fldChar w:fldCharType="separate"/>
        </w:r>
        <w:r>
          <w:rPr>
            <w:rStyle w:val="Hyperlink"/>
          </w:rPr>
          <w:t>https://catalinagomez.shinyapps.io/BRSApp/</w:t>
        </w:r>
        <w:r>
          <w:rPr>
            <w:rStyle w:val="Hyperlink"/>
          </w:rPr>
          <w:fldChar w:fldCharType="end"/>
        </w:r>
        <w:r>
          <w:t>); a supplement to Gomez et al. (2016) that allows the exploration of behavioural response severity scores of marine mammals to noise.</w:t>
        </w:r>
      </w:ins>
    </w:p>
    <w:p w14:paraId="4C921D6E" w14:textId="0234E86D" w:rsidR="00375B6C" w:rsidRDefault="00D12BD9">
      <w:pPr>
        <w:pStyle w:val="Compact"/>
        <w:numPr>
          <w:ilvl w:val="0"/>
          <w:numId w:val="15"/>
        </w:numPr>
      </w:pPr>
      <w:r>
        <w:t>VISA tool (e.g. </w:t>
      </w:r>
      <w:hyperlink r:id="rId20" w:anchor="ices_advice_2018">
        <w:r>
          <w:rPr>
            <w:rStyle w:val="Hyperlink"/>
          </w:rPr>
          <w:t>https://ices-tools-dev.github.io/VISA_tool/hke.27.3a46-8abd.html#ices_advice_2018</w:t>
        </w:r>
      </w:hyperlink>
      <w:del w:id="146" w:author="Author" w:date="2020-03-15T00:22:00Z">
        <w:r w:rsidR="008B0663">
          <w:delText xml:space="preserve">) from ICES, which was </w:delText>
        </w:r>
      </w:del>
      <w:ins w:id="147" w:author="Author" w:date="2020-03-15T00:22:00Z">
        <w:r>
          <w:t xml:space="preserve">); an alternative to pdf files for displaying and exploring up-to-date </w:t>
        </w:r>
        <w:r>
          <w:t>ICES advice (</w:t>
        </w:r>
      </w:ins>
      <w:r>
        <w:t>developed to meet an “EU request on dissemination of ICES advice beyond pdf files</w:t>
      </w:r>
      <w:del w:id="148" w:author="Author" w:date="2020-03-15T00:22:00Z">
        <w:r w:rsidR="008B0663">
          <w:delText>”</w:delText>
        </w:r>
      </w:del>
      <w:ins w:id="149" w:author="Author" w:date="2020-03-15T00:22:00Z">
        <w:r>
          <w:t>”; ICES 2018).</w:t>
        </w:r>
      </w:ins>
    </w:p>
    <w:p w14:paraId="1C7FF5A8" w14:textId="77777777" w:rsidR="00375B6C" w:rsidRDefault="00D12BD9">
      <w:pPr>
        <w:pStyle w:val="Heading1"/>
      </w:pPr>
      <w:bookmarkStart w:id="150" w:name="references"/>
      <w:r>
        <w:t>References</w:t>
      </w:r>
      <w:bookmarkEnd w:id="150"/>
    </w:p>
    <w:p w14:paraId="73FFE8B2" w14:textId="77777777" w:rsidR="00375B6C" w:rsidRDefault="00D12BD9">
      <w:pPr>
        <w:pStyle w:val="Bibliography"/>
      </w:pPr>
      <w:bookmarkStart w:id="151" w:name="ref-allaire2017"/>
      <w:bookmarkStart w:id="152" w:name="refs"/>
      <w:r>
        <w:t xml:space="preserve">Allaire, J. 2017. Flexdashboard: R markdown format for flexible dashboards. Available from </w:t>
      </w:r>
      <w:hyperlink r:id="rId21">
        <w:r>
          <w:rPr>
            <w:rStyle w:val="Hyperlink"/>
          </w:rPr>
          <w:t>https://CRAN.R-project.org/package=flexdashboard</w:t>
        </w:r>
      </w:hyperlink>
      <w:r>
        <w:t>.</w:t>
      </w:r>
    </w:p>
    <w:p w14:paraId="3B8EFD7C" w14:textId="77777777" w:rsidR="00375B6C" w:rsidRDefault="00D12BD9">
      <w:pPr>
        <w:pStyle w:val="Bibliography"/>
      </w:pPr>
      <w:bookmarkStart w:id="153" w:name="ref-allaire2018"/>
      <w:bookmarkEnd w:id="151"/>
      <w:r>
        <w:t xml:space="preserve">Allaire, J., Horner, J., Xie, Y., Marti, V., and Porte, N. 2018. Markdown: ’Markdown’ rendering for r. Available from </w:t>
      </w:r>
      <w:hyperlink r:id="rId22">
        <w:r>
          <w:rPr>
            <w:rStyle w:val="Hyperlink"/>
          </w:rPr>
          <w:t>ht</w:t>
        </w:r>
        <w:r>
          <w:rPr>
            <w:rStyle w:val="Hyperlink"/>
          </w:rPr>
          <w:t>tps://CRAN.R-project.org/package=markdown</w:t>
        </w:r>
      </w:hyperlink>
      <w:r>
        <w:t>.</w:t>
      </w:r>
    </w:p>
    <w:p w14:paraId="779F4B98" w14:textId="77777777" w:rsidR="00375B6C" w:rsidRDefault="00D12BD9">
      <w:pPr>
        <w:pStyle w:val="Bibliography"/>
        <w:rPr>
          <w:ins w:id="154" w:author="Author" w:date="2020-03-15T00:22:00Z"/>
        </w:rPr>
      </w:pPr>
      <w:bookmarkStart w:id="155" w:name="ref-anderson2020"/>
      <w:bookmarkEnd w:id="153"/>
      <w:ins w:id="156" w:author="Author" w:date="2020-03-15T00:22:00Z">
        <w:r>
          <w:lastRenderedPageBreak/>
          <w:t xml:space="preserve">Anderson, S.C., Grandin, C., Edwards, A.M., Grinnell, M.H., Ricard, D., and Haigh, R. 2020. csasdown: Reproducible CSAS reports with bookdown. Available from </w:t>
        </w:r>
        <w:r>
          <w:fldChar w:fldCharType="begin"/>
        </w:r>
        <w:r>
          <w:instrText xml:space="preserve"> HYPERLINK "https://github.com/pbs-assess/csasdown" \</w:instrText>
        </w:r>
        <w:r>
          <w:instrText xml:space="preserve">h </w:instrText>
        </w:r>
        <w:r>
          <w:fldChar w:fldCharType="separate"/>
        </w:r>
        <w:r>
          <w:rPr>
            <w:rStyle w:val="Hyperlink"/>
          </w:rPr>
          <w:t>https://github.com/pbs-assess/csasdown</w:t>
        </w:r>
        <w:r>
          <w:rPr>
            <w:rStyle w:val="Hyperlink"/>
          </w:rPr>
          <w:fldChar w:fldCharType="end"/>
        </w:r>
        <w:r>
          <w:t>.</w:t>
        </w:r>
      </w:ins>
    </w:p>
    <w:p w14:paraId="35240659" w14:textId="77777777" w:rsidR="00375B6C" w:rsidRDefault="00D12BD9">
      <w:pPr>
        <w:pStyle w:val="Bibliography"/>
      </w:pPr>
      <w:bookmarkStart w:id="157" w:name="ref-banks2011"/>
      <w:bookmarkEnd w:id="155"/>
      <w:r>
        <w:t xml:space="preserve">Banks, D. 2011. Reproducible research: A range of response. Statistics, Politics, and Policy </w:t>
      </w:r>
      <w:r>
        <w:rPr>
          <w:b/>
        </w:rPr>
        <w:t>2</w:t>
      </w:r>
      <w:r>
        <w:t>(1): 4. bepress.</w:t>
      </w:r>
    </w:p>
    <w:p w14:paraId="42144F30" w14:textId="77777777" w:rsidR="00375B6C" w:rsidRDefault="00D12BD9">
      <w:pPr>
        <w:pStyle w:val="Bibliography"/>
      </w:pPr>
      <w:bookmarkStart w:id="158" w:name="ref-cadigan2016"/>
      <w:bookmarkEnd w:id="157"/>
      <w:r>
        <w:t>Cadigan, N.G. 2016. A state-space stock assessment model for northern cod, including under-reported ca</w:t>
      </w:r>
      <w:r>
        <w:t xml:space="preserve">tches and variable natural mortality rates. Canadian Journal of Fisheries and Aquatic Sciences </w:t>
      </w:r>
      <w:r>
        <w:rPr>
          <w:b/>
        </w:rPr>
        <w:t>73</w:t>
      </w:r>
      <w:r>
        <w:t>(2): 296–308. NRC Research Press.</w:t>
      </w:r>
    </w:p>
    <w:p w14:paraId="202EA986" w14:textId="77777777" w:rsidR="00375B6C" w:rsidRDefault="00D12BD9">
      <w:pPr>
        <w:pStyle w:val="Bibliography"/>
        <w:rPr>
          <w:ins w:id="159" w:author="Author" w:date="2020-03-15T00:22:00Z"/>
        </w:rPr>
      </w:pPr>
      <w:bookmarkStart w:id="160" w:name="ref-catalan2018"/>
      <w:bookmarkEnd w:id="158"/>
      <w:ins w:id="161" w:author="Author" w:date="2020-03-15T00:22:00Z">
        <w:r>
          <w:t>Catalán, I.A., Alós, J., Dı́az-Gil, C., Pérez-Mayol, S., Basterretxea, G., Morales-Nin, B., and Palmer, M. 2018. Potential fi</w:t>
        </w:r>
        <w:r>
          <w:t xml:space="preserve">shing-related effects on fish life history revealed by otolith microchemistry. Fisheries Research </w:t>
        </w:r>
        <w:r>
          <w:rPr>
            <w:b/>
          </w:rPr>
          <w:t>199</w:t>
        </w:r>
        <w:r>
          <w:t>: 186–195. Elsevier.</w:t>
        </w:r>
      </w:ins>
    </w:p>
    <w:p w14:paraId="392A3F4A" w14:textId="77777777" w:rsidR="00375B6C" w:rsidRDefault="00D12BD9">
      <w:pPr>
        <w:pStyle w:val="Bibliography"/>
      </w:pPr>
      <w:bookmarkStart w:id="162" w:name="ref-chang2018b"/>
      <w:bookmarkEnd w:id="160"/>
      <w:r>
        <w:t xml:space="preserve">Chang, W., and Borges Ribeiro, B. 2018. Shinydashboard: Create dashboards with ’shiny’. Available from </w:t>
      </w:r>
      <w:hyperlink r:id="rId23">
        <w:r>
          <w:rPr>
            <w:rStyle w:val="Hyperlink"/>
          </w:rPr>
          <w:t>https://CRAN.R-project.org/package=shinydashboard</w:t>
        </w:r>
      </w:hyperlink>
      <w:r>
        <w:t>.</w:t>
      </w:r>
    </w:p>
    <w:p w14:paraId="24CAC9E9" w14:textId="77777777" w:rsidR="00375B6C" w:rsidRDefault="00D12BD9">
      <w:pPr>
        <w:pStyle w:val="Bibliography"/>
      </w:pPr>
      <w:bookmarkStart w:id="163" w:name="ref-chang2018a"/>
      <w:bookmarkEnd w:id="162"/>
      <w:r>
        <w:t xml:space="preserve">Chang, W., Cheng, J., Allaire, J., Xie, Y., and McPherson, J. 2018. Shiny: Web application framework for r. Available from </w:t>
      </w:r>
      <w:hyperlink r:id="rId24">
        <w:r>
          <w:rPr>
            <w:rStyle w:val="Hyperlink"/>
          </w:rPr>
          <w:t>https://CRAN.R-project.org/package=shiny</w:t>
        </w:r>
      </w:hyperlink>
      <w:r>
        <w:t>.</w:t>
      </w:r>
    </w:p>
    <w:p w14:paraId="12B0A2D3" w14:textId="77777777" w:rsidR="00375B6C" w:rsidRDefault="00D12BD9">
      <w:pPr>
        <w:pStyle w:val="Bibliography"/>
      </w:pPr>
      <w:bookmarkStart w:id="164" w:name="ref-cheng2016"/>
      <w:bookmarkEnd w:id="163"/>
      <w:r>
        <w:t xml:space="preserve">Cheng, J. 2016. Crosstalk: Inter-widget interactivity for html widgets. Available from </w:t>
      </w:r>
      <w:hyperlink r:id="rId25">
        <w:r>
          <w:rPr>
            <w:rStyle w:val="Hyperlink"/>
          </w:rPr>
          <w:t>https://CRAN.R-pro</w:t>
        </w:r>
        <w:r>
          <w:rPr>
            <w:rStyle w:val="Hyperlink"/>
          </w:rPr>
          <w:t>ject.org/package=crosstalk</w:t>
        </w:r>
      </w:hyperlink>
      <w:r>
        <w:t>.</w:t>
      </w:r>
    </w:p>
    <w:p w14:paraId="1D632E74" w14:textId="77777777" w:rsidR="00375B6C" w:rsidRDefault="00D12BD9">
      <w:pPr>
        <w:pStyle w:val="Bibliography"/>
      </w:pPr>
      <w:bookmarkStart w:id="165" w:name="ref-cheng2018"/>
      <w:bookmarkEnd w:id="164"/>
      <w:r>
        <w:t xml:space="preserve">Cheng, J., Karambelkar, B., and Xie, Y. 2018. Leaflet: Create interactive web maps with the javascript ’leaflet’ library. Available from </w:t>
      </w:r>
      <w:hyperlink r:id="rId26">
        <w:r>
          <w:rPr>
            <w:rStyle w:val="Hyperlink"/>
          </w:rPr>
          <w:t>https://CRAN.R-project.org/pa</w:t>
        </w:r>
        <w:r>
          <w:rPr>
            <w:rStyle w:val="Hyperlink"/>
          </w:rPr>
          <w:t>ckage=leaflet</w:t>
        </w:r>
      </w:hyperlink>
      <w:r>
        <w:t>.</w:t>
      </w:r>
    </w:p>
    <w:p w14:paraId="00F9DBA8" w14:textId="77777777" w:rsidR="00375B6C" w:rsidRDefault="00D12BD9">
      <w:pPr>
        <w:pStyle w:val="Bibliography"/>
      </w:pPr>
      <w:bookmarkStart w:id="166" w:name="ref-dwyer2019"/>
      <w:bookmarkEnd w:id="165"/>
      <w:r>
        <w:t>Dwyer, K., Brattey, J., Cadigan, N., Healey, B., Ings, D., Lee, E., Maddock Parsons, D., Morgan, M., Regular, P., and Rideout, R. 2019. Assessment of the northern cod (</w:t>
      </w:r>
      <w:r>
        <w:rPr>
          <w:i/>
        </w:rPr>
        <w:t>Gadus morhua</w:t>
      </w:r>
      <w:r>
        <w:t xml:space="preserve">) </w:t>
      </w:r>
      <w:r>
        <w:lastRenderedPageBreak/>
        <w:t>stock in nafo divisions 2J3KL in 2018. DFO Can. Sci. Advis.</w:t>
      </w:r>
      <w:r>
        <w:t xml:space="preserve"> Sec. Res. Doc. </w:t>
      </w:r>
      <w:r>
        <w:rPr>
          <w:b/>
        </w:rPr>
        <w:t>2019/nnn</w:t>
      </w:r>
      <w:r>
        <w:t>: v + 126p.</w:t>
      </w:r>
    </w:p>
    <w:p w14:paraId="0C6C6266" w14:textId="77777777" w:rsidR="00375B6C" w:rsidRDefault="00D12BD9">
      <w:pPr>
        <w:pStyle w:val="Bibliography"/>
      </w:pPr>
      <w:bookmarkStart w:id="167" w:name="ref-fisherkeller1988"/>
      <w:bookmarkEnd w:id="166"/>
      <w:r>
        <w:t>Fisherkeller, M.A., Friedman, J.H., and Tukey, J.W. 1988. PRIM-9: An interactive multidimensional data display and analysis system. Dynamic Graphics for Statistics: 91–109. Wadsworth &amp; Brooks/Cole.</w:t>
      </w:r>
    </w:p>
    <w:p w14:paraId="35079688" w14:textId="77777777" w:rsidR="00375B6C" w:rsidRDefault="00D12BD9">
      <w:pPr>
        <w:pStyle w:val="Bibliography"/>
      </w:pPr>
      <w:bookmarkStart w:id="168" w:name="ref-fomel2009"/>
      <w:bookmarkEnd w:id="167"/>
      <w:r>
        <w:t>Fomel, S., and Claerbo</w:t>
      </w:r>
      <w:r>
        <w:t xml:space="preserve">ut, J.F. 2009. Reproducible research. Computing in Science &amp; Engineering </w:t>
      </w:r>
      <w:r>
        <w:rPr>
          <w:b/>
        </w:rPr>
        <w:t>11</w:t>
      </w:r>
      <w:r>
        <w:t>(1): 5. IEEE Computer Society.</w:t>
      </w:r>
    </w:p>
    <w:p w14:paraId="7F26BC93" w14:textId="77777777" w:rsidR="00375B6C" w:rsidRDefault="00D12BD9">
      <w:pPr>
        <w:pStyle w:val="Bibliography"/>
      </w:pPr>
      <w:bookmarkStart w:id="169" w:name="ref-fournier2012"/>
      <w:bookmarkEnd w:id="168"/>
      <w:r>
        <w:t>Fournier, D.A., Skaug, H.J., Ancheta, J., Ianelli, J., Magnusson, A., Maunder, M.N., Nielsen, A., and Sibert, J. 2012. AD model builder: Using automat</w:t>
      </w:r>
      <w:r>
        <w:t xml:space="preserve">ic differentiation for statistical inference of highly parameterized complex nonlinear models. Optimization Methods and Software </w:t>
      </w:r>
      <w:r>
        <w:rPr>
          <w:b/>
        </w:rPr>
        <w:t>27</w:t>
      </w:r>
      <w:r>
        <w:t>(2): 233–249. Taylor &amp; Francis.</w:t>
      </w:r>
    </w:p>
    <w:p w14:paraId="0C1D61CF" w14:textId="77777777" w:rsidR="00375B6C" w:rsidRDefault="00D12BD9">
      <w:pPr>
        <w:pStyle w:val="Bibliography"/>
      </w:pPr>
      <w:bookmarkStart w:id="170" w:name="ref-gelman2014"/>
      <w:bookmarkEnd w:id="169"/>
      <w:r>
        <w:t xml:space="preserve">Gelman, A., and Loken, E. 2014. The statistical crisis in science. American Scientist </w:t>
      </w:r>
      <w:r>
        <w:rPr>
          <w:b/>
        </w:rPr>
        <w:t>102</w:t>
      </w:r>
      <w:r>
        <w:t>: 46</w:t>
      </w:r>
      <w:r>
        <w:t>0. doi:</w:t>
      </w:r>
      <w:hyperlink r:id="rId27">
        <w:r>
          <w:rPr>
            <w:rStyle w:val="Hyperlink"/>
          </w:rPr>
          <w:t>10.1511/2014.111.460</w:t>
        </w:r>
      </w:hyperlink>
      <w:r>
        <w:t>.</w:t>
      </w:r>
    </w:p>
    <w:p w14:paraId="5E3DEA96" w14:textId="77777777" w:rsidR="00375B6C" w:rsidRDefault="00D12BD9">
      <w:pPr>
        <w:pStyle w:val="Bibliography"/>
        <w:rPr>
          <w:ins w:id="171" w:author="Author" w:date="2020-03-15T00:22:00Z"/>
        </w:rPr>
      </w:pPr>
      <w:bookmarkStart w:id="172" w:name="ref-goethel2019"/>
      <w:bookmarkEnd w:id="170"/>
      <w:ins w:id="173" w:author="Author" w:date="2020-03-15T00:22:00Z">
        <w:r>
          <w:t xml:space="preserve">Goethel, D.R., Lucey, S.M., Berger, A.M., Gaichas, S.K., Karp, M.A., Lynch, P.D., Walter III, J.F., Deroba, J.J., Miller, S., and Wilberg, M.J. 2019. Closing the feedback </w:t>
        </w:r>
        <w:r>
          <w:t xml:space="preserve">loop: On stakeholder participation in management strategy evaluation. Canadian Journal of Fisheries and Aquatic Sciences </w:t>
        </w:r>
        <w:r>
          <w:rPr>
            <w:b/>
          </w:rPr>
          <w:t>76</w:t>
        </w:r>
        <w:r>
          <w:t>(10): 1895–1913. NRC Research Press.</w:t>
        </w:r>
      </w:ins>
    </w:p>
    <w:p w14:paraId="085D52AA" w14:textId="77777777" w:rsidR="00375B6C" w:rsidRDefault="00D12BD9">
      <w:pPr>
        <w:pStyle w:val="Bibliography"/>
        <w:rPr>
          <w:ins w:id="174" w:author="Author" w:date="2020-03-15T00:22:00Z"/>
        </w:rPr>
      </w:pPr>
      <w:bookmarkStart w:id="175" w:name="ref-gomez2016"/>
      <w:bookmarkEnd w:id="172"/>
      <w:ins w:id="176" w:author="Author" w:date="2020-03-15T00:22:00Z">
        <w:r>
          <w:t>Gomez, C., Lawson, J., Wright, A.J., Buren, A., Tollit, D., and Lesage, V. 2016. A systematic re</w:t>
        </w:r>
        <w:r>
          <w:t xml:space="preserve">view on the behavioural responses of wild marine mammals to noise: The disparity between science and policy. Canadian Journal of Zoology </w:t>
        </w:r>
        <w:r>
          <w:rPr>
            <w:b/>
          </w:rPr>
          <w:t>94</w:t>
        </w:r>
        <w:r>
          <w:t>(12): 801–819. NRC Research Press.</w:t>
        </w:r>
      </w:ins>
    </w:p>
    <w:p w14:paraId="7F38F2E2" w14:textId="77777777" w:rsidR="00375B6C" w:rsidRDefault="00D12BD9">
      <w:pPr>
        <w:pStyle w:val="Bibliography"/>
      </w:pPr>
      <w:bookmarkStart w:id="177" w:name="ref-hampton2015"/>
      <w:bookmarkEnd w:id="175"/>
      <w:r>
        <w:lastRenderedPageBreak/>
        <w:t>Hampton, S.E., Anderson, S.S., Bagby, S.C., Gries, C., Han, X., Hart, E.M., Jones,</w:t>
      </w:r>
      <w:r>
        <w:t xml:space="preserve"> M.B., Lenhardt, W.C., MacDonald, A., Michener, W.K., Mudge, J., Pourmokhtarian, A., Schildhauer, M.P., Woo, K.H., and Zimmerman, N. 2015. The tao of open science for ecology. Ecosphere </w:t>
      </w:r>
      <w:r>
        <w:rPr>
          <w:b/>
        </w:rPr>
        <w:t>6</w:t>
      </w:r>
      <w:r>
        <w:t>(7): 1–13.</w:t>
      </w:r>
    </w:p>
    <w:p w14:paraId="46CAD1F8" w14:textId="77777777" w:rsidR="00375B6C" w:rsidRDefault="00D12BD9">
      <w:pPr>
        <w:pStyle w:val="Bibliography"/>
      </w:pPr>
      <w:bookmarkStart w:id="178" w:name="ref-hampton2013"/>
      <w:bookmarkEnd w:id="177"/>
      <w:r>
        <w:t>Hampton, S.E., Strasser, C.A., Tewksbury, J.J., Gram, W.K.</w:t>
      </w:r>
      <w:r>
        <w:t xml:space="preserve">, Budden, A.E., Batcheller, A.L., Duke, C.S., and Porter, J.H. 2013. Big data and the future of ecology. Frontiers in Ecology and the Environment </w:t>
      </w:r>
      <w:r>
        <w:rPr>
          <w:b/>
        </w:rPr>
        <w:t>11</w:t>
      </w:r>
      <w:r>
        <w:t>(3): 156–162. Wiley Online Library.</w:t>
      </w:r>
    </w:p>
    <w:p w14:paraId="6DE5F952" w14:textId="77777777" w:rsidR="00375B6C" w:rsidRDefault="00D12BD9">
      <w:pPr>
        <w:pStyle w:val="Bibliography"/>
        <w:rPr>
          <w:ins w:id="179" w:author="Author" w:date="2020-03-15T00:22:00Z"/>
        </w:rPr>
      </w:pPr>
      <w:bookmarkStart w:id="180" w:name="ref-hazen2018"/>
      <w:bookmarkEnd w:id="178"/>
      <w:ins w:id="181" w:author="Author" w:date="2020-03-15T00:22:00Z">
        <w:r>
          <w:t>Hazen, E.L., Scales, K.L., Maxwell, S.M., Briscoe, D.K., Welch, H., Bogr</w:t>
        </w:r>
        <w:r>
          <w:t xml:space="preserve">ad, S.J., Bailey, H., Benson, S.R., Eguchi, T., Dewar, H., and others. 2018. A dynamic ocean management tool to reduce bycatch and support sustainable fisheries. Science advances </w:t>
        </w:r>
        <w:r>
          <w:rPr>
            <w:b/>
          </w:rPr>
          <w:t>4</w:t>
        </w:r>
        <w:r>
          <w:t>(5): eaar3001. American Association for the Advancement of Science.</w:t>
        </w:r>
      </w:ins>
    </w:p>
    <w:p w14:paraId="2A9AC403" w14:textId="77777777" w:rsidR="00375B6C" w:rsidRDefault="00D12BD9">
      <w:pPr>
        <w:pStyle w:val="Bibliography"/>
      </w:pPr>
      <w:bookmarkStart w:id="182" w:name="ref-hilborn1992"/>
      <w:bookmarkEnd w:id="180"/>
      <w:r>
        <w:t>Hilborn,</w:t>
      </w:r>
      <w:r>
        <w:t xml:space="preserve"> R., and Walters, C.J. 1992. Quantitative fisheries stock assessment: Choice, dynamics and uncertainty. Chapman; Hall.</w:t>
      </w:r>
    </w:p>
    <w:p w14:paraId="0E5E7F6F" w14:textId="77777777" w:rsidR="00375B6C" w:rsidRDefault="00D12BD9">
      <w:pPr>
        <w:pStyle w:val="Bibliography"/>
        <w:rPr>
          <w:ins w:id="183" w:author="Author" w:date="2020-03-15T00:22:00Z"/>
        </w:rPr>
      </w:pPr>
      <w:bookmarkStart w:id="184" w:name="ref-ices2018"/>
      <w:bookmarkEnd w:id="182"/>
      <w:ins w:id="185" w:author="Author" w:date="2020-03-15T00:22:00Z">
        <w:r>
          <w:t xml:space="preserve">ICES. 2018. EU request on dissemination of ICES advice beyond pdf files. </w:t>
        </w:r>
        <w:r>
          <w:rPr>
            <w:b/>
          </w:rPr>
          <w:t>DOI: 10.17895/ices.pub.4657</w:t>
        </w:r>
        <w:r>
          <w:t>.</w:t>
        </w:r>
      </w:ins>
    </w:p>
    <w:p w14:paraId="5A4B7EB8" w14:textId="77777777" w:rsidR="00375B6C" w:rsidRDefault="00D12BD9">
      <w:pPr>
        <w:pStyle w:val="Bibliography"/>
        <w:rPr>
          <w:ins w:id="186" w:author="Author" w:date="2020-03-15T00:22:00Z"/>
        </w:rPr>
      </w:pPr>
      <w:bookmarkStart w:id="187" w:name="ref-johnsen2019"/>
      <w:bookmarkEnd w:id="184"/>
      <w:ins w:id="188" w:author="Author" w:date="2020-03-15T00:22:00Z">
        <w:r>
          <w:t xml:space="preserve">Johnsen, E., Totland, A., Skålevik, Å., Holmin, A.J., Dingsør, G.E., Fuglebakk, E., and Handegard, N.O. 2019. StoX: An open source software for marine survey analyses. Methods in Ecology and Evolution </w:t>
        </w:r>
        <w:r>
          <w:rPr>
            <w:b/>
          </w:rPr>
          <w:t>10</w:t>
        </w:r>
        <w:r>
          <w:t>(9): 1523–1528. Wiley Online Library.</w:t>
        </w:r>
      </w:ins>
    </w:p>
    <w:p w14:paraId="1D4937EE" w14:textId="77777777" w:rsidR="00375B6C" w:rsidRDefault="00D12BD9">
      <w:pPr>
        <w:pStyle w:val="Bibliography"/>
      </w:pPr>
      <w:bookmarkStart w:id="189" w:name="ref-jones2016"/>
      <w:bookmarkEnd w:id="187"/>
      <w:r>
        <w:t>Jones, A.S., Ho</w:t>
      </w:r>
      <w:r>
        <w:t xml:space="preserve">rsburgh, J.S., Jackson-Smith, D., Ramı́rez, M., Flint, C.G., and Caraballo, J. 2016. A web-based, interactive visualization tool for social environmental survey data. Environmental modelling &amp; software </w:t>
      </w:r>
      <w:r>
        <w:rPr>
          <w:b/>
        </w:rPr>
        <w:t>84</w:t>
      </w:r>
      <w:r>
        <w:t>: 412–426. Elsevier.</w:t>
      </w:r>
    </w:p>
    <w:p w14:paraId="1CF36C32" w14:textId="77777777" w:rsidR="00375B6C" w:rsidRDefault="00D12BD9">
      <w:pPr>
        <w:pStyle w:val="Bibliography"/>
      </w:pPr>
      <w:bookmarkStart w:id="190" w:name="ref-keena2016"/>
      <w:bookmarkEnd w:id="189"/>
      <w:r>
        <w:lastRenderedPageBreak/>
        <w:t>Keena, N., Etman, M.A., Draper,</w:t>
      </w:r>
      <w:r>
        <w:t xml:space="preserve"> J., Pinheiro, P., and Dyson, A. 2016. Interactive visualization for interdisciplinary research. Electronic Imaging </w:t>
      </w:r>
      <w:r>
        <w:rPr>
          <w:b/>
        </w:rPr>
        <w:t>2016</w:t>
      </w:r>
      <w:r>
        <w:t>(1): 1–7. Society for Imaging Science; Technology.</w:t>
      </w:r>
    </w:p>
    <w:p w14:paraId="418A7F9F" w14:textId="77777777" w:rsidR="00375B6C" w:rsidRDefault="00D12BD9">
      <w:pPr>
        <w:pStyle w:val="Bibliography"/>
      </w:pPr>
      <w:bookmarkStart w:id="191" w:name="ref-kristensen2015"/>
      <w:bookmarkEnd w:id="190"/>
      <w:r>
        <w:t>Kristensen, K., Nielsen, A., Berg, C., Skaug, H., and Bell, B. 2016. TMB: Automatic d</w:t>
      </w:r>
      <w:r>
        <w:t xml:space="preserve">ifferentiation and laplace approximation. Journal of Statistical Software </w:t>
      </w:r>
      <w:r>
        <w:rPr>
          <w:b/>
        </w:rPr>
        <w:t>70</w:t>
      </w:r>
      <w:r>
        <w:t>(5): 1–21. doi:</w:t>
      </w:r>
      <w:hyperlink r:id="rId28">
        <w:r>
          <w:rPr>
            <w:rStyle w:val="Hyperlink"/>
          </w:rPr>
          <w:t>10.18637/jss.v070.i05</w:t>
        </w:r>
      </w:hyperlink>
      <w:r>
        <w:t>.</w:t>
      </w:r>
    </w:p>
    <w:p w14:paraId="794EDF35" w14:textId="77777777" w:rsidR="00375B6C" w:rsidRDefault="00D12BD9">
      <w:pPr>
        <w:pStyle w:val="Bibliography"/>
      </w:pPr>
      <w:bookmarkStart w:id="192" w:name="ref-leek2015a"/>
      <w:bookmarkEnd w:id="191"/>
      <w:r>
        <w:t xml:space="preserve">Leek, J.T., and Peng, R.D. 2015a. Statistics: P values are just the tip of the iceberg. Nature News </w:t>
      </w:r>
      <w:r>
        <w:rPr>
          <w:b/>
        </w:rPr>
        <w:t>520</w:t>
      </w:r>
      <w:r>
        <w:t>(7549): 612.</w:t>
      </w:r>
    </w:p>
    <w:p w14:paraId="61D5FC66" w14:textId="77777777" w:rsidR="00375B6C" w:rsidRDefault="00D12BD9">
      <w:pPr>
        <w:pStyle w:val="Bibliography"/>
      </w:pPr>
      <w:bookmarkStart w:id="193" w:name="ref-leek2015b"/>
      <w:bookmarkEnd w:id="192"/>
      <w:r>
        <w:t>Leek, J.T., and Peng, R.D. 2015b. Reproducible research can still be wrong: Adopting a prevention approach. Proceedings of the National Acad</w:t>
      </w:r>
      <w:r>
        <w:t xml:space="preserve">emy of Sciences </w:t>
      </w:r>
      <w:r>
        <w:rPr>
          <w:b/>
        </w:rPr>
        <w:t>112</w:t>
      </w:r>
      <w:r>
        <w:t>(6): 1645–1646. National Acad Sciences.</w:t>
      </w:r>
    </w:p>
    <w:p w14:paraId="6940B08A" w14:textId="77777777" w:rsidR="00375B6C" w:rsidRDefault="00D12BD9">
      <w:pPr>
        <w:pStyle w:val="Bibliography"/>
      </w:pPr>
      <w:bookmarkStart w:id="194" w:name="ref-letcher2018"/>
      <w:bookmarkEnd w:id="193"/>
      <w:r>
        <w:t xml:space="preserve">Letcher, B.H., Walker, J.D., O’Donnell, M.J., Whiteley, A.R., Nislow, K.H., and Coombs, J.A. 2018. Three visualization approaches for communicating and exploring passive integrated transponder tag </w:t>
      </w:r>
      <w:r>
        <w:t xml:space="preserve">data. Fisheries </w:t>
      </w:r>
      <w:r>
        <w:rPr>
          <w:b/>
        </w:rPr>
        <w:t>43</w:t>
      </w:r>
      <w:r>
        <w:t>(5): 241–248. Wiley Online Library.</w:t>
      </w:r>
    </w:p>
    <w:p w14:paraId="71C19604" w14:textId="77777777" w:rsidR="00375B6C" w:rsidRDefault="00D12BD9">
      <w:pPr>
        <w:pStyle w:val="Bibliography"/>
        <w:rPr>
          <w:ins w:id="195" w:author="Author" w:date="2020-03-15T00:22:00Z"/>
        </w:rPr>
      </w:pPr>
      <w:bookmarkStart w:id="196" w:name="ref-levontin2017"/>
      <w:bookmarkEnd w:id="194"/>
      <w:ins w:id="197" w:author="Author" w:date="2020-03-15T00:22:00Z">
        <w:r>
          <w:t xml:space="preserve">Levontin, P., Baranowski, P., Leach, A.W., Bailey, A., Mumford, J.D., Quetglas, A., and Kell, L.T. 2017. On the role of visualisation in fisheries management. Marine Policy </w:t>
        </w:r>
        <w:r>
          <w:rPr>
            <w:b/>
          </w:rPr>
          <w:t>78</w:t>
        </w:r>
        <w:r>
          <w:t>: 114–121. Elsevier.</w:t>
        </w:r>
      </w:ins>
    </w:p>
    <w:p w14:paraId="2AA50945" w14:textId="77777777" w:rsidR="00375B6C" w:rsidRDefault="00D12BD9">
      <w:pPr>
        <w:pStyle w:val="Bibliography"/>
      </w:pPr>
      <w:bookmarkStart w:id="198" w:name="ref-lewis2018"/>
      <w:bookmarkEnd w:id="196"/>
      <w:r>
        <w:t>Lewis,</w:t>
      </w:r>
      <w:r>
        <w:t xml:space="preserve"> K.P., Vander Wal, E., and Fifield, D.A. 2018. Wildlife biology, big data, and reproducible research. Wildlife Society Bulletin </w:t>
      </w:r>
      <w:r>
        <w:rPr>
          <w:b/>
        </w:rPr>
        <w:t>42</w:t>
      </w:r>
      <w:r>
        <w:t>(1): 172–179. Wiley Online Library.</w:t>
      </w:r>
    </w:p>
    <w:p w14:paraId="1861729C" w14:textId="77777777" w:rsidR="00375B6C" w:rsidRDefault="00D12BD9">
      <w:pPr>
        <w:pStyle w:val="Bibliography"/>
      </w:pPr>
      <w:bookmarkStart w:id="199" w:name="ref-link1999"/>
      <w:bookmarkEnd w:id="198"/>
      <w:r>
        <w:t>Link, W.A. 1999. Modeling pattern in collections of parameters. The Journal of Wildlife Ma</w:t>
      </w:r>
      <w:r>
        <w:t xml:space="preserve">nagement </w:t>
      </w:r>
      <w:r>
        <w:rPr>
          <w:b/>
        </w:rPr>
        <w:t>63</w:t>
      </w:r>
      <w:r>
        <w:t>(3): 1017–1027. [Wiley, Wildlife Society].</w:t>
      </w:r>
    </w:p>
    <w:p w14:paraId="6D769CA4" w14:textId="77777777" w:rsidR="00375B6C" w:rsidRDefault="00D12BD9">
      <w:pPr>
        <w:pStyle w:val="Bibliography"/>
      </w:pPr>
      <w:bookmarkStart w:id="200" w:name="ref-lowndes2017"/>
      <w:bookmarkEnd w:id="199"/>
      <w:r>
        <w:lastRenderedPageBreak/>
        <w:t>Lowndes, J.S.S., Best, B.D., Scarborough, C., Afflerbach, J.C., Frazier, M.R., O’Hara, C.C., Jiang, N., and Halpern, B.S. 2017. Our path to better science in less time using open data science tools. Nat</w:t>
      </w:r>
      <w:r>
        <w:t xml:space="preserve">ure ecology &amp; evolution </w:t>
      </w:r>
      <w:r>
        <w:rPr>
          <w:b/>
        </w:rPr>
        <w:t>1</w:t>
      </w:r>
      <w:r>
        <w:t>(6): 0160. Nature Publishing Group.</w:t>
      </w:r>
    </w:p>
    <w:p w14:paraId="7A6434D6" w14:textId="77777777" w:rsidR="00375B6C" w:rsidRDefault="00D12BD9">
      <w:pPr>
        <w:pStyle w:val="Bibliography"/>
        <w:rPr>
          <w:ins w:id="201" w:author="Author" w:date="2020-03-15T00:22:00Z"/>
        </w:rPr>
      </w:pPr>
      <w:bookmarkStart w:id="202" w:name="ref-magnusson2020"/>
      <w:bookmarkEnd w:id="200"/>
      <w:ins w:id="203" w:author="Author" w:date="2020-03-15T00:22:00Z">
        <w:r>
          <w:t xml:space="preserve">Magnusson, A., and Millar, C. 2020. IcesTAF: Functions to support the ices transparent assessment framework. Available from </w:t>
        </w:r>
        <w:r>
          <w:fldChar w:fldCharType="begin"/>
        </w:r>
        <w:r>
          <w:instrText xml:space="preserve"> HYPERLINK "https://CRAN.R-project.org/package=icesTAF" \h </w:instrText>
        </w:r>
        <w:r>
          <w:fldChar w:fldCharType="separate"/>
        </w:r>
        <w:r>
          <w:rPr>
            <w:rStyle w:val="Hyperlink"/>
          </w:rPr>
          <w:t>https://C</w:t>
        </w:r>
        <w:r>
          <w:rPr>
            <w:rStyle w:val="Hyperlink"/>
          </w:rPr>
          <w:t>RAN.R-project.org/package=icesTAF</w:t>
        </w:r>
        <w:r>
          <w:rPr>
            <w:rStyle w:val="Hyperlink"/>
          </w:rPr>
          <w:fldChar w:fldCharType="end"/>
        </w:r>
        <w:r>
          <w:t>.</w:t>
        </w:r>
      </w:ins>
    </w:p>
    <w:p w14:paraId="714C0048" w14:textId="77777777" w:rsidR="00375B6C" w:rsidRDefault="00D12BD9">
      <w:pPr>
        <w:pStyle w:val="Bibliography"/>
      </w:pPr>
      <w:bookmarkStart w:id="204" w:name="ref-maunder2013"/>
      <w:bookmarkEnd w:id="202"/>
      <w:r>
        <w:t xml:space="preserve">Maunder, M.N., and Punt, A.E. 2013. A review of integrated analysis in fisheries stock assessment. Fisheries Research </w:t>
      </w:r>
      <w:r>
        <w:rPr>
          <w:b/>
        </w:rPr>
        <w:t>142</w:t>
      </w:r>
      <w:r>
        <w:t>: 61–74. Elsevier.</w:t>
      </w:r>
    </w:p>
    <w:p w14:paraId="0BB3C4D1" w14:textId="77777777" w:rsidR="00375B6C" w:rsidRDefault="00D12BD9">
      <w:pPr>
        <w:pStyle w:val="Bibliography"/>
        <w:rPr>
          <w:ins w:id="205" w:author="Author" w:date="2020-03-15T00:22:00Z"/>
        </w:rPr>
      </w:pPr>
      <w:bookmarkStart w:id="206" w:name="ref-maxwell2015"/>
      <w:bookmarkEnd w:id="204"/>
      <w:ins w:id="207" w:author="Author" w:date="2020-03-15T00:22:00Z">
        <w:r>
          <w:t xml:space="preserve">Maxwell, S.M., Hazen, E.L., Lewison, R.L., Dunn, D.C., Bailey, H., Bograd, S.J., </w:t>
        </w:r>
        <w:r>
          <w:t xml:space="preserve">Briscoe, D.K., Fossette, S., Hobday, A.J., Bennett, M., and others. 2015. Dynamic ocean management: Defining and conceptualizing real-time management of the ocean. Marine Policy </w:t>
        </w:r>
        <w:r>
          <w:rPr>
            <w:b/>
          </w:rPr>
          <w:t>58</w:t>
        </w:r>
        <w:r>
          <w:t>: 42–50. Elsevier.</w:t>
        </w:r>
      </w:ins>
    </w:p>
    <w:p w14:paraId="0A9246BE" w14:textId="77777777" w:rsidR="00375B6C" w:rsidRDefault="00D12BD9">
      <w:pPr>
        <w:pStyle w:val="Bibliography"/>
        <w:rPr>
          <w:ins w:id="208" w:author="Author" w:date="2020-03-15T00:22:00Z"/>
        </w:rPr>
      </w:pPr>
      <w:bookmarkStart w:id="209" w:name="ref-mchenry2019"/>
      <w:bookmarkEnd w:id="206"/>
      <w:ins w:id="210" w:author="Author" w:date="2020-03-15T00:22:00Z">
        <w:r>
          <w:t xml:space="preserve">McHenry, J., Welch, H., Lester, S.E., and Saba, V. 2019. </w:t>
        </w:r>
        <w:r>
          <w:t xml:space="preserve">Projecting marine species range shifts from only temperature can mask climate vulnerability. Global change biology </w:t>
        </w:r>
        <w:r>
          <w:rPr>
            <w:b/>
          </w:rPr>
          <w:t>25</w:t>
        </w:r>
        <w:r>
          <w:t>(12): 4208–4221. Wiley Online Library.</w:t>
        </w:r>
      </w:ins>
    </w:p>
    <w:p w14:paraId="28B09F12" w14:textId="77777777" w:rsidR="00375B6C" w:rsidRDefault="00D12BD9">
      <w:pPr>
        <w:pStyle w:val="Bibliography"/>
        <w:rPr>
          <w:ins w:id="211" w:author="Author" w:date="2020-03-15T00:22:00Z"/>
        </w:rPr>
      </w:pPr>
      <w:bookmarkStart w:id="212" w:name="ref-mcinerny2014"/>
      <w:bookmarkEnd w:id="209"/>
      <w:ins w:id="213" w:author="Author" w:date="2020-03-15T00:22:00Z">
        <w:r>
          <w:t>McInerny, G.J., Chen, M., Freeman, R., Gavaghan, D., Meyer, M., Rowland, F., Spiegelhalter, D.J., St</w:t>
        </w:r>
        <w:r>
          <w:t xml:space="preserve">efaner, M., Tessarolo, G., and Hortal, J. 2014. Information visualisation for science and policy: Engaging users and avoiding bias. Trends in ecology &amp; evolution </w:t>
        </w:r>
        <w:r>
          <w:rPr>
            <w:b/>
          </w:rPr>
          <w:t>29</w:t>
        </w:r>
        <w:r>
          <w:t>(3): 148–157. Elsevier.</w:t>
        </w:r>
      </w:ins>
    </w:p>
    <w:p w14:paraId="1AD34A49" w14:textId="77777777" w:rsidR="00375B6C" w:rsidRDefault="00D12BD9">
      <w:pPr>
        <w:pStyle w:val="Bibliography"/>
        <w:rPr>
          <w:ins w:id="214" w:author="Author" w:date="2020-03-15T00:22:00Z"/>
        </w:rPr>
      </w:pPr>
      <w:bookmarkStart w:id="215" w:name="ref-miller2019"/>
      <w:bookmarkEnd w:id="212"/>
      <w:ins w:id="216" w:author="Author" w:date="2020-03-15T00:22:00Z">
        <w:r>
          <w:t>Miller, S.K., Anganuzzi, A., Butterworth, D.S., Davies, C.R., Donova</w:t>
        </w:r>
        <w:r>
          <w:t xml:space="preserve">n, G.P., Nickson, A., Rademeyer, R.A., and Restrepo, V. 2019. Improving communication: The key to more effective mse processes. Canadian Journal of Fisheries and Aquatic Sciences </w:t>
        </w:r>
        <w:r>
          <w:rPr>
            <w:b/>
          </w:rPr>
          <w:t>76</w:t>
        </w:r>
        <w:r>
          <w:t>(4): 643–656. NRC Research Press.</w:t>
        </w:r>
      </w:ins>
    </w:p>
    <w:p w14:paraId="36D596B5" w14:textId="77777777" w:rsidR="00375B6C" w:rsidRDefault="00D12BD9">
      <w:pPr>
        <w:pStyle w:val="Bibliography"/>
        <w:rPr>
          <w:ins w:id="217" w:author="Author" w:date="2020-03-15T00:22:00Z"/>
        </w:rPr>
      </w:pPr>
      <w:bookmarkStart w:id="218" w:name="ref-nielsen2014"/>
      <w:bookmarkEnd w:id="215"/>
      <w:ins w:id="219" w:author="Author" w:date="2020-03-15T00:22:00Z">
        <w:r>
          <w:lastRenderedPageBreak/>
          <w:t>Nielsen, A., and Berg, C.W. 2014. Estimat</w:t>
        </w:r>
        <w:r>
          <w:t xml:space="preserve">ion of time-varying selectivity in stock assessments using state-space models. Fisheries Research </w:t>
        </w:r>
        <w:r>
          <w:rPr>
            <w:b/>
          </w:rPr>
          <w:t>158</w:t>
        </w:r>
        <w:r>
          <w:t>: 96–101. Elsevier.</w:t>
        </w:r>
      </w:ins>
    </w:p>
    <w:p w14:paraId="3B035C78" w14:textId="77777777" w:rsidR="00375B6C" w:rsidRDefault="00D12BD9">
      <w:pPr>
        <w:pStyle w:val="Bibliography"/>
      </w:pPr>
      <w:bookmarkStart w:id="220" w:name="ref-perkel2018"/>
      <w:bookmarkEnd w:id="218"/>
      <w:r>
        <w:t xml:space="preserve">Perkel, J.M. 2018. Data visualization tools drive interactivity and reproducibility in online publishing. Nature </w:t>
      </w:r>
      <w:r>
        <w:rPr>
          <w:b/>
        </w:rPr>
        <w:t>554</w:t>
      </w:r>
      <w:r>
        <w:t>(7690): 133–134.</w:t>
      </w:r>
    </w:p>
    <w:p w14:paraId="0AFF42B6" w14:textId="77777777" w:rsidR="00375B6C" w:rsidRDefault="00D12BD9">
      <w:pPr>
        <w:pStyle w:val="Bibliography"/>
      </w:pPr>
      <w:bookmarkStart w:id="221" w:name="ref-plummer2003"/>
      <w:bookmarkEnd w:id="220"/>
      <w:r>
        <w:t>Pl</w:t>
      </w:r>
      <w:r>
        <w:t xml:space="preserve">ummer, M. 2003. JAGS: A program for analysis of bayesian graphical models using gibbs sampling. </w:t>
      </w:r>
      <w:r>
        <w:rPr>
          <w:i/>
        </w:rPr>
        <w:t>In</w:t>
      </w:r>
      <w:r>
        <w:t xml:space="preserve"> Proceedings of the 3rd international workshop on distributed statistical computing. Vienna, Austria.</w:t>
      </w:r>
    </w:p>
    <w:p w14:paraId="7DAEEECB" w14:textId="77777777" w:rsidR="00375B6C" w:rsidRDefault="00D12BD9">
      <w:pPr>
        <w:pStyle w:val="Bibliography"/>
      </w:pPr>
      <w:bookmarkStart w:id="222" w:name="ref-R"/>
      <w:bookmarkEnd w:id="221"/>
      <w:r>
        <w:t>R Core Team. 2017. R: A language and environment for sta</w:t>
      </w:r>
      <w:r>
        <w:t xml:space="preserve">tistical computing. R Foundation for Statistical Computing, Vienna, Austria. Available from </w:t>
      </w:r>
      <w:hyperlink r:id="rId29">
        <w:r>
          <w:rPr>
            <w:rStyle w:val="Hyperlink"/>
          </w:rPr>
          <w:t>https://www.R-project.org/</w:t>
        </w:r>
      </w:hyperlink>
      <w:r>
        <w:t>.</w:t>
      </w:r>
    </w:p>
    <w:p w14:paraId="3B0BE82B" w14:textId="77777777" w:rsidR="00375B6C" w:rsidRDefault="00D12BD9">
      <w:pPr>
        <w:pStyle w:val="Bibliography"/>
        <w:rPr>
          <w:ins w:id="223" w:author="Author" w:date="2020-03-15T00:22:00Z"/>
        </w:rPr>
      </w:pPr>
      <w:bookmarkStart w:id="224" w:name="ref-regular2020"/>
      <w:bookmarkEnd w:id="222"/>
      <w:ins w:id="225" w:author="Author" w:date="2020-03-15T00:22:00Z">
        <w:r>
          <w:t>Regular, P., Rodgers, B., Wheeland, L., Anderson, S., Grandin, C., Ismay, C., and Solomon,</w:t>
        </w:r>
        <w:r>
          <w:t xml:space="preserve"> N. 2020. NAFOdown: An R markdown template for producing NAFO scientific council documents. Available from </w:t>
        </w:r>
        <w:r>
          <w:fldChar w:fldCharType="begin"/>
        </w:r>
        <w:r>
          <w:instrText xml:space="preserve"> HYPERLINK "https://github.com/nafc-assess/NAFOdown" \h </w:instrText>
        </w:r>
        <w:r>
          <w:fldChar w:fldCharType="separate"/>
        </w:r>
        <w:r>
          <w:rPr>
            <w:rStyle w:val="Hyperlink"/>
          </w:rPr>
          <w:t>https://github.com/nafc-assess/NAFOdown</w:t>
        </w:r>
        <w:r>
          <w:rPr>
            <w:rStyle w:val="Hyperlink"/>
          </w:rPr>
          <w:fldChar w:fldCharType="end"/>
        </w:r>
        <w:r>
          <w:t>.</w:t>
        </w:r>
      </w:ins>
    </w:p>
    <w:p w14:paraId="52D68E5D" w14:textId="77777777" w:rsidR="00375B6C" w:rsidRDefault="00D12BD9">
      <w:pPr>
        <w:pStyle w:val="Bibliography"/>
      </w:pPr>
      <w:bookmarkStart w:id="226" w:name="ref-rideout2018"/>
      <w:bookmarkEnd w:id="224"/>
      <w:r>
        <w:t>Rideout, R., and Ings, D. 2018. Research Vessel B</w:t>
      </w:r>
      <w:r>
        <w:t>ottom Trawl Survey Report (NL Region): A stock-by-stock summary of survey information up to and including the 2017 spring and autumn surveys. Canadian Technical Report of Fisheries; Aquatic Sciences No. 3267.</w:t>
      </w:r>
    </w:p>
    <w:p w14:paraId="0C207056" w14:textId="77777777" w:rsidR="00375B6C" w:rsidRDefault="00D12BD9">
      <w:pPr>
        <w:pStyle w:val="Bibliography"/>
      </w:pPr>
      <w:bookmarkStart w:id="227" w:name="ref-Rstudio"/>
      <w:bookmarkEnd w:id="226"/>
      <w:r>
        <w:t>RStudio Team. 2015. RStudio: Integrated develop</w:t>
      </w:r>
      <w:r>
        <w:t xml:space="preserve">ment environment for r. RStudio, Inc., Boston, MA. Available from </w:t>
      </w:r>
      <w:hyperlink r:id="rId30">
        <w:r>
          <w:rPr>
            <w:rStyle w:val="Hyperlink"/>
          </w:rPr>
          <w:t>http://www.rstudio.com/</w:t>
        </w:r>
      </w:hyperlink>
      <w:r>
        <w:t>.</w:t>
      </w:r>
    </w:p>
    <w:p w14:paraId="538251F5" w14:textId="77777777" w:rsidR="00375B6C" w:rsidRDefault="00D12BD9">
      <w:pPr>
        <w:pStyle w:val="Bibliography"/>
      </w:pPr>
      <w:bookmarkStart w:id="228" w:name="ref-sievert2018"/>
      <w:bookmarkEnd w:id="227"/>
      <w:r>
        <w:t xml:space="preserve">Sievert, C. 2018. Plotly for R. Available from </w:t>
      </w:r>
      <w:hyperlink r:id="rId31">
        <w:r>
          <w:rPr>
            <w:rStyle w:val="Hyperlink"/>
          </w:rPr>
          <w:t>https://plotly-book.cpsievert.me</w:t>
        </w:r>
      </w:hyperlink>
      <w:r>
        <w:t>.</w:t>
      </w:r>
    </w:p>
    <w:p w14:paraId="498EFF1E" w14:textId="77777777" w:rsidR="00375B6C" w:rsidRDefault="00D12BD9">
      <w:pPr>
        <w:pStyle w:val="Bibliography"/>
      </w:pPr>
      <w:bookmarkStart w:id="229" w:name="ref-smith1981"/>
      <w:bookmarkEnd w:id="228"/>
      <w:r>
        <w:t>Smith, S., and Somerton, G. 1981. STRAP: A User-Oriented Computer Analysis System for Groundfish Research Trawl Survey Data. Canadian Technical Report of Fisheries; Aquatic Sciences No. 1030.</w:t>
      </w:r>
    </w:p>
    <w:p w14:paraId="0DDDF6F2" w14:textId="77777777" w:rsidR="00375B6C" w:rsidRDefault="00D12BD9">
      <w:pPr>
        <w:pStyle w:val="Bibliography"/>
      </w:pPr>
      <w:bookmarkStart w:id="230" w:name="ref-taggart1995"/>
      <w:bookmarkEnd w:id="229"/>
      <w:r>
        <w:lastRenderedPageBreak/>
        <w:t>Taggart, C., Penney, P., Barro</w:t>
      </w:r>
      <w:r>
        <w:t xml:space="preserve">wman, N., and George, C. 1995. The 1954-1993 Newfoundland cod tagging database: Statistical summaries and spatial-temporal dynamics. Canadian Technical Report of Fisheries and Aquatic Sciences </w:t>
      </w:r>
      <w:r>
        <w:rPr>
          <w:b/>
        </w:rPr>
        <w:t>2042</w:t>
      </w:r>
      <w:r>
        <w:t>.</w:t>
      </w:r>
    </w:p>
    <w:p w14:paraId="17575B9D" w14:textId="77777777" w:rsidR="00375B6C" w:rsidRDefault="00D12BD9">
      <w:pPr>
        <w:pStyle w:val="Bibliography"/>
      </w:pPr>
      <w:bookmarkStart w:id="231" w:name="ref-tukey1977"/>
      <w:bookmarkEnd w:id="230"/>
      <w:r>
        <w:t>Tukey, J. 1977. Exploratory data analysis. Addison-Wesley</w:t>
      </w:r>
      <w:r>
        <w:t xml:space="preserve"> Publishing Company. Available from </w:t>
      </w:r>
      <w:hyperlink r:id="rId32">
        <w:r>
          <w:rPr>
            <w:rStyle w:val="Hyperlink"/>
          </w:rPr>
          <w:t>https://books.google.ca/books?id=UT9dAAAAIAAJ</w:t>
        </w:r>
      </w:hyperlink>
      <w:r>
        <w:t>.</w:t>
      </w:r>
    </w:p>
    <w:p w14:paraId="0D624445" w14:textId="77777777" w:rsidR="00375B6C" w:rsidRDefault="00D12BD9">
      <w:pPr>
        <w:pStyle w:val="Bibliography"/>
      </w:pPr>
      <w:bookmarkStart w:id="232" w:name="ref-tukey1985"/>
      <w:bookmarkEnd w:id="231"/>
      <w:r>
        <w:t xml:space="preserve">Tukey, J.W., and Tukey, P.A. 1985. Computer graphics and exploratory data analysis: An introduction. </w:t>
      </w:r>
      <w:r>
        <w:rPr>
          <w:i/>
        </w:rPr>
        <w:t>In</w:t>
      </w:r>
      <w:r>
        <w:t xml:space="preserve"> </w:t>
      </w:r>
      <w:r>
        <w:t>Proceedings of the sixth annual conference and exposition: Computer graphics’85. National Computer Graphics Association, Fairfax, VA. pp. 773–785.</w:t>
      </w:r>
    </w:p>
    <w:p w14:paraId="0DE1C151" w14:textId="77777777" w:rsidR="00375B6C" w:rsidRDefault="00D12BD9">
      <w:pPr>
        <w:pStyle w:val="Bibliography"/>
      </w:pPr>
      <w:bookmarkStart w:id="233" w:name="ref-yeatman2018"/>
      <w:bookmarkEnd w:id="232"/>
      <w:r>
        <w:t>Yeatman, J.D., Richie-Halford, A., Smith, J.K., Keshavan, A., and Rokem, A. 2018. A browser-based tool for vi</w:t>
      </w:r>
      <w:r>
        <w:t xml:space="preserve">sualization and analysis of diffusion mri data. Nature communications </w:t>
      </w:r>
      <w:r>
        <w:rPr>
          <w:b/>
        </w:rPr>
        <w:t>9</w:t>
      </w:r>
      <w:r>
        <w:t>(1): 940. Nature Publishing Group.</w:t>
      </w:r>
      <w:bookmarkEnd w:id="152"/>
      <w:bookmarkEnd w:id="233"/>
    </w:p>
    <w:sectPr w:rsidR="00375B6C" w:rsidSect="00750D2C">
      <w:headerReference w:type="default" r:id="rId33"/>
      <w:footerReference w:type="default" r:id="rId3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78022A" w14:textId="77777777" w:rsidR="00D12BD9" w:rsidRDefault="00D12BD9">
      <w:pPr>
        <w:spacing w:after="0" w:line="240" w:lineRule="auto"/>
      </w:pPr>
      <w:r>
        <w:separator/>
      </w:r>
    </w:p>
  </w:endnote>
  <w:endnote w:type="continuationSeparator" w:id="0">
    <w:p w14:paraId="6CC6CFD1" w14:textId="77777777" w:rsidR="00D12BD9" w:rsidRDefault="00D12BD9">
      <w:pPr>
        <w:spacing w:after="0" w:line="240" w:lineRule="auto"/>
      </w:pPr>
      <w:r>
        <w:continuationSeparator/>
      </w:r>
    </w:p>
  </w:endnote>
  <w:endnote w:type="continuationNotice" w:id="1">
    <w:p w14:paraId="2A3E0309" w14:textId="77777777" w:rsidR="00D12BD9" w:rsidRDefault="00D12B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236034"/>
      <w:docPartObj>
        <w:docPartGallery w:val="Page Numbers (Bottom of Page)"/>
        <w:docPartUnique/>
      </w:docPartObj>
    </w:sdtPr>
    <w:sdtEndPr>
      <w:rPr>
        <w:noProof/>
      </w:rPr>
    </w:sdtEndPr>
    <w:sdtContent>
      <w:p w14:paraId="28C20762" w14:textId="268305DD" w:rsidR="00750D2C" w:rsidRDefault="00D12BD9">
        <w:pPr>
          <w:pStyle w:val="Footer"/>
          <w:jc w:val="right"/>
        </w:pPr>
        <w:r>
          <w:fldChar w:fldCharType="begin"/>
        </w:r>
        <w:r>
          <w:instrText xml:space="preserve"> PAGE   \* MERGEFORMAT </w:instrText>
        </w:r>
        <w:r>
          <w:fldChar w:fldCharType="separate"/>
        </w:r>
        <w:r w:rsidR="00D1231C">
          <w:rPr>
            <w:noProof/>
          </w:rPr>
          <w:t>17</w:t>
        </w:r>
        <w:r>
          <w:rPr>
            <w:noProof/>
          </w:rPr>
          <w:fldChar w:fldCharType="end"/>
        </w:r>
      </w:p>
    </w:sdtContent>
  </w:sdt>
  <w:p w14:paraId="36A214F7" w14:textId="77777777" w:rsidR="00750D2C" w:rsidRDefault="00D12B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30DEAA" w14:textId="77777777" w:rsidR="00D12BD9" w:rsidRDefault="00D12BD9">
      <w:r>
        <w:separator/>
      </w:r>
    </w:p>
  </w:footnote>
  <w:footnote w:type="continuationSeparator" w:id="0">
    <w:p w14:paraId="0CF2CBB5" w14:textId="77777777" w:rsidR="00D12BD9" w:rsidRDefault="00D12BD9">
      <w:r>
        <w:continuationSeparator/>
      </w:r>
    </w:p>
  </w:footnote>
  <w:footnote w:type="continuationNotice" w:id="1">
    <w:p w14:paraId="3FCA6557" w14:textId="77777777" w:rsidR="00D12BD9" w:rsidRDefault="00D12BD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2569FC" w14:textId="77777777" w:rsidR="00D1231C" w:rsidRDefault="00D123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7F69BA"/>
    <w:multiLevelType w:val="multilevel"/>
    <w:tmpl w:val="C278EC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BA6C6AA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7C"/>
    <w:multiLevelType w:val="singleLevel"/>
    <w:tmpl w:val="189C98D6"/>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BDC0770"/>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12A2539C"/>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16CABA7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4A0E6C46"/>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4D6D6C4"/>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957C4860"/>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4E522F58"/>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987E8A3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2E1EAE4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E284BD9"/>
    <w:multiLevelType w:val="hybridMultilevel"/>
    <w:tmpl w:val="345E6B24"/>
    <w:lvl w:ilvl="0" w:tplc="432A26C8">
      <w:start w:val="1"/>
      <w:numFmt w:val="decimal"/>
      <w:lvlText w:val="Table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1AE401"/>
    <w:multiLevelType w:val="multilevel"/>
    <w:tmpl w:val="11C29B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5A515D6D"/>
    <w:multiLevelType w:val="multilevel"/>
    <w:tmpl w:val="FE12B7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4"/>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1E2442"/>
    <w:rsid w:val="00375B6C"/>
    <w:rsid w:val="00441FB8"/>
    <w:rsid w:val="004E29B3"/>
    <w:rsid w:val="0056645E"/>
    <w:rsid w:val="00590D07"/>
    <w:rsid w:val="0060741C"/>
    <w:rsid w:val="00784D58"/>
    <w:rsid w:val="008B0663"/>
    <w:rsid w:val="008D6863"/>
    <w:rsid w:val="008E3873"/>
    <w:rsid w:val="00B576A1"/>
    <w:rsid w:val="00B86B75"/>
    <w:rsid w:val="00BC48D5"/>
    <w:rsid w:val="00C36279"/>
    <w:rsid w:val="00D1231C"/>
    <w:rsid w:val="00D12BD9"/>
    <w:rsid w:val="00E315A3"/>
    <w:rsid w:val="00F92CF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4A2D03-81C0-4CE8-9D67-5D8E5971C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8DD"/>
  </w:style>
  <w:style w:type="paragraph" w:styleId="Heading1">
    <w:name w:val="heading 1"/>
    <w:basedOn w:val="Normal"/>
    <w:next w:val="BodyText"/>
    <w:uiPriority w:val="9"/>
    <w:qFormat/>
    <w:rsid w:val="00C318DD"/>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C318DD"/>
    <w:pPr>
      <w:keepNext/>
      <w:keepLines/>
      <w:spacing w:before="200" w:after="0"/>
      <w:outlineLvl w:val="1"/>
    </w:pPr>
    <w:rPr>
      <w:rFonts w:asciiTheme="majorHAnsi" w:eastAsiaTheme="majorEastAsia" w:hAnsiTheme="majorHAnsi" w:cstheme="majorBidi"/>
      <w:b/>
      <w:bCs/>
      <w:color w:val="000000" w:themeColor="accent1"/>
      <w:sz w:val="28"/>
      <w:szCs w:val="28"/>
    </w:rPr>
  </w:style>
  <w:style w:type="paragraph" w:styleId="Heading3">
    <w:name w:val="heading 3"/>
    <w:basedOn w:val="Normal"/>
    <w:next w:val="BodyText"/>
    <w:uiPriority w:val="9"/>
    <w:unhideWhenUsed/>
    <w:qFormat/>
    <w:rsid w:val="00C318DD"/>
    <w:pPr>
      <w:keepNext/>
      <w:keepLines/>
      <w:spacing w:before="200" w:after="0"/>
      <w:outlineLvl w:val="2"/>
    </w:pPr>
    <w:rPr>
      <w:rFonts w:asciiTheme="majorHAnsi" w:eastAsiaTheme="majorEastAsia" w:hAnsiTheme="majorHAnsi" w:cstheme="majorBidi"/>
      <w:b/>
      <w:bCs/>
      <w:color w:val="000000" w:themeColor="accent1"/>
    </w:rPr>
  </w:style>
  <w:style w:type="paragraph" w:styleId="Heading4">
    <w:name w:val="heading 4"/>
    <w:basedOn w:val="Normal"/>
    <w:next w:val="BodyText"/>
    <w:uiPriority w:val="9"/>
    <w:unhideWhenUsed/>
    <w:qFormat/>
    <w:rsid w:val="00C318DD"/>
    <w:pPr>
      <w:keepNext/>
      <w:keepLines/>
      <w:spacing w:before="200" w:after="0"/>
      <w:outlineLvl w:val="3"/>
    </w:pPr>
    <w:rPr>
      <w:rFonts w:asciiTheme="majorHAnsi" w:eastAsiaTheme="majorEastAsia" w:hAnsiTheme="majorHAnsi" w:cstheme="majorBidi"/>
      <w:b/>
      <w:bCs/>
      <w:color w:val="000000" w:themeColor="accent1"/>
    </w:rPr>
  </w:style>
  <w:style w:type="paragraph" w:styleId="Heading5">
    <w:name w:val="heading 5"/>
    <w:basedOn w:val="Normal"/>
    <w:next w:val="BodyText"/>
    <w:uiPriority w:val="9"/>
    <w:unhideWhenUsed/>
    <w:qFormat/>
    <w:rsid w:val="00C318DD"/>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rsid w:val="00C318DD"/>
    <w:pPr>
      <w:keepNext/>
      <w:keepLines/>
      <w:spacing w:before="200" w:after="0"/>
      <w:outlineLvl w:val="5"/>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E744ED"/>
    <w:pPr>
      <w:spacing w:before="180" w:after="180"/>
    </w:pPr>
  </w:style>
  <w:style w:type="paragraph" w:customStyle="1" w:styleId="FirstParagraph">
    <w:name w:val="First Paragraph"/>
    <w:basedOn w:val="BodyText"/>
    <w:next w:val="BodyText"/>
    <w:qFormat/>
    <w:rsid w:val="00C318DD"/>
  </w:style>
  <w:style w:type="paragraph" w:customStyle="1" w:styleId="Compact">
    <w:name w:val="Compact"/>
    <w:basedOn w:val="BodyText"/>
    <w:qFormat/>
    <w:rsid w:val="00552678"/>
    <w:pPr>
      <w:spacing w:before="36" w:after="36" w:line="240" w:lineRule="auto"/>
    </w:pPr>
  </w:style>
  <w:style w:type="paragraph" w:styleId="Title">
    <w:name w:val="Title"/>
    <w:basedOn w:val="Normal"/>
    <w:next w:val="BodyText"/>
    <w:qFormat/>
    <w:rsid w:val="00995082"/>
    <w:pPr>
      <w:keepNext/>
      <w:keepLines/>
      <w:spacing w:before="480" w:after="240"/>
    </w:pPr>
    <w:rPr>
      <w:rFonts w:asciiTheme="majorHAnsi" w:eastAsiaTheme="majorEastAsia" w:hAnsiTheme="majorHAnsi" w:cstheme="majorBidi"/>
      <w:b/>
      <w:bCs/>
      <w:color w:val="000000" w:themeColor="accent1" w:themeShade="B5"/>
      <w:sz w:val="40"/>
      <w:szCs w:val="40"/>
    </w:rPr>
  </w:style>
  <w:style w:type="paragraph" w:styleId="Subtitle">
    <w:name w:val="Subtitle"/>
    <w:basedOn w:val="Title"/>
    <w:next w:val="BodyText"/>
    <w:qFormat/>
    <w:rsid w:val="00C318DD"/>
    <w:pPr>
      <w:spacing w:before="240"/>
    </w:pPr>
    <w:rPr>
      <w:sz w:val="30"/>
      <w:szCs w:val="30"/>
    </w:rPr>
  </w:style>
  <w:style w:type="paragraph" w:customStyle="1" w:styleId="Author">
    <w:name w:val="Author"/>
    <w:next w:val="BodyText"/>
    <w:link w:val="AuthorChar"/>
    <w:qFormat/>
    <w:rsid w:val="00995082"/>
    <w:pPr>
      <w:keepNext/>
      <w:keepLines/>
    </w:pPr>
  </w:style>
  <w:style w:type="paragraph" w:styleId="Date">
    <w:name w:val="Date"/>
    <w:next w:val="BodyText"/>
    <w:qFormat/>
    <w:rsid w:val="00995082"/>
    <w:pPr>
      <w:keepNext/>
      <w:keepLines/>
    </w:pPr>
    <w:rPr>
      <w:i/>
    </w:rPr>
  </w:style>
  <w:style w:type="paragraph" w:customStyle="1" w:styleId="Abstract">
    <w:name w:val="Abstract"/>
    <w:basedOn w:val="Normal"/>
    <w:next w:val="BodyText"/>
    <w:qFormat/>
    <w:rsid w:val="00995082"/>
    <w:pPr>
      <w:keepNext/>
      <w:keepLines/>
      <w:spacing w:before="300" w:after="300"/>
    </w:pPr>
    <w:rPr>
      <w:szCs w:val="20"/>
    </w:rPr>
  </w:style>
  <w:style w:type="paragraph" w:styleId="Bibliography">
    <w:name w:val="Bibliography"/>
    <w:basedOn w:val="Normal"/>
    <w:qFormat/>
    <w:rsid w:val="00C318DD"/>
    <w:pPr>
      <w:ind w:left="720" w:hanging="720"/>
    </w:pPr>
  </w:style>
  <w:style w:type="paragraph" w:styleId="BlockText">
    <w:name w:val="Block Text"/>
    <w:basedOn w:val="BodyText"/>
    <w:next w:val="BodyText"/>
    <w:uiPriority w:val="9"/>
    <w:unhideWhenUsed/>
    <w:qFormat/>
    <w:rsid w:val="00CD22CD"/>
    <w:pPr>
      <w:pBdr>
        <w:top w:val="single" w:sz="4" w:space="8" w:color="auto"/>
        <w:left w:val="single" w:sz="4" w:space="8" w:color="auto"/>
        <w:bottom w:val="single" w:sz="4" w:space="8" w:color="auto"/>
        <w:right w:val="single" w:sz="4" w:space="8" w:color="auto"/>
      </w:pBdr>
      <w:shd w:val="clear" w:color="auto" w:fill="DDDDDD"/>
    </w:pPr>
  </w:style>
  <w:style w:type="paragraph" w:styleId="FootnoteText">
    <w:name w:val="footnote text"/>
    <w:basedOn w:val="Normal"/>
    <w:uiPriority w:val="9"/>
    <w:unhideWhenUsed/>
    <w:qFormat/>
    <w:rsid w:val="00C318D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qFormat/>
    <w:pPr>
      <w:spacing w:after="120"/>
    </w:pPr>
    <w:rPr>
      <w:i/>
    </w:rPr>
  </w:style>
  <w:style w:type="paragraph" w:customStyle="1" w:styleId="TableCaption">
    <w:name w:val="Table Caption"/>
    <w:basedOn w:val="Caption"/>
    <w:qFormat/>
    <w:rsid w:val="003A734B"/>
    <w:pPr>
      <w:keepNext/>
    </w:pPr>
    <w:rPr>
      <w:i w:val="0"/>
    </w:rPr>
  </w:style>
  <w:style w:type="paragraph" w:customStyle="1" w:styleId="ImageCaption">
    <w:name w:val="Image Caption"/>
    <w:basedOn w:val="Caption"/>
    <w:qFormat/>
    <w:rsid w:val="003A734B"/>
    <w:rPr>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rsid w:val="00C318DD"/>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Affiliation">
    <w:name w:val="Affiliation"/>
    <w:basedOn w:val="Author"/>
    <w:link w:val="AffiliationChar"/>
    <w:rsid w:val="009E5DEF"/>
    <w:rPr>
      <w:i/>
    </w:rPr>
  </w:style>
  <w:style w:type="character" w:customStyle="1" w:styleId="AuthorChar">
    <w:name w:val="Author Char"/>
    <w:basedOn w:val="DefaultParagraphFont"/>
    <w:link w:val="Author"/>
    <w:rsid w:val="00995082"/>
  </w:style>
  <w:style w:type="character" w:customStyle="1" w:styleId="AffiliationChar">
    <w:name w:val="Affiliation Char"/>
    <w:basedOn w:val="AuthorChar"/>
    <w:link w:val="Affiliation"/>
    <w:rsid w:val="009E5DEF"/>
    <w:rPr>
      <w:i/>
    </w:rPr>
  </w:style>
  <w:style w:type="paragraph" w:styleId="BalloonText">
    <w:name w:val="Balloon Text"/>
    <w:basedOn w:val="Normal"/>
    <w:link w:val="BalloonTextChar"/>
    <w:rsid w:val="00E744ED"/>
    <w:pPr>
      <w:spacing w:after="0" w:line="240" w:lineRule="auto"/>
    </w:pPr>
    <w:rPr>
      <w:rFonts w:ascii="Tahoma" w:hAnsi="Tahoma" w:cs="Tahoma"/>
      <w:sz w:val="16"/>
      <w:szCs w:val="16"/>
    </w:rPr>
  </w:style>
  <w:style w:type="character" w:customStyle="1" w:styleId="BodyTextChar">
    <w:name w:val="Body Text Char"/>
    <w:basedOn w:val="DefaultParagraphFont"/>
    <w:link w:val="BodyText"/>
    <w:rsid w:val="00E744ED"/>
  </w:style>
  <w:style w:type="character" w:customStyle="1" w:styleId="BalloonTextChar">
    <w:name w:val="Balloon Text Char"/>
    <w:basedOn w:val="DefaultParagraphFont"/>
    <w:link w:val="BalloonText"/>
    <w:rsid w:val="00E744ED"/>
    <w:rPr>
      <w:rFonts w:ascii="Tahoma" w:hAnsi="Tahoma" w:cs="Tahoma"/>
      <w:sz w:val="16"/>
      <w:szCs w:val="16"/>
    </w:rPr>
  </w:style>
  <w:style w:type="table" w:styleId="TableGrid">
    <w:name w:val="Table Grid"/>
    <w:basedOn w:val="TableNormal"/>
    <w:rsid w:val="008406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750D2C"/>
    <w:pPr>
      <w:tabs>
        <w:tab w:val="center" w:pos="4680"/>
        <w:tab w:val="right" w:pos="9360"/>
      </w:tabs>
      <w:spacing w:after="0" w:line="240" w:lineRule="auto"/>
    </w:pPr>
  </w:style>
  <w:style w:type="character" w:customStyle="1" w:styleId="HeaderChar">
    <w:name w:val="Header Char"/>
    <w:basedOn w:val="DefaultParagraphFont"/>
    <w:link w:val="Header"/>
    <w:rsid w:val="00750D2C"/>
  </w:style>
  <w:style w:type="paragraph" w:styleId="Footer">
    <w:name w:val="footer"/>
    <w:basedOn w:val="Normal"/>
    <w:link w:val="FooterChar"/>
    <w:uiPriority w:val="99"/>
    <w:rsid w:val="00750D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D2C"/>
  </w:style>
  <w:style w:type="character" w:styleId="LineNumber">
    <w:name w:val="line number"/>
    <w:basedOn w:val="DefaultParagraphFont"/>
    <w:rsid w:val="00750D2C"/>
  </w:style>
  <w:style w:type="table" w:customStyle="1" w:styleId="Table">
    <w:name w:val="Table"/>
    <w:basedOn w:val="TableNormal"/>
    <w:rsid w:val="00CA0756"/>
    <w:tblPr>
      <w:tblBorders>
        <w:top w:val="single" w:sz="4" w:space="0" w:color="auto"/>
        <w:bottom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datalimitedtoolkit.org/demo" TargetMode="External"/><Relationship Id="rId26" Type="http://schemas.openxmlformats.org/officeDocument/2006/relationships/hyperlink" Target="https://CRAN.R-project.org/package=leaflet" TargetMode="External"/><Relationship Id="rId3" Type="http://schemas.openxmlformats.org/officeDocument/2006/relationships/settings" Target="settings.xml"/><Relationship Id="rId21" Type="http://schemas.openxmlformats.org/officeDocument/2006/relationships/hyperlink" Target="https://CRAN.R-project.org/package=flexdashboard" TargetMode="External"/><Relationship Id="rId34" Type="http://schemas.openxmlformats.org/officeDocument/2006/relationships/footer" Target="footer1.xml"/><Relationship Id="rId7" Type="http://schemas.openxmlformats.org/officeDocument/2006/relationships/hyperlink" Target="mailto:Paul.Regular@dfo-mpo.gc.ca" TargetMode="External"/><Relationship Id="rId12" Type="http://schemas.openxmlformats.org/officeDocument/2006/relationships/image" Target="media/image4.png"/><Relationship Id="rId17" Type="http://schemas.openxmlformats.org/officeDocument/2006/relationships/hyperlink" Target="https://openscience.cefas.co.uk/ma_tool/" TargetMode="External"/><Relationship Id="rId25" Type="http://schemas.openxmlformats.org/officeDocument/2006/relationships/hyperlink" Target="https://CRAN.R-project.org/package=crosstalk" TargetMode="External"/><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ices-tools-dev.github.io/VISA_tool/hke.27.3a46-8abd.html" TargetMode="External"/><Relationship Id="rId29" Type="http://schemas.openxmlformats.org/officeDocument/2006/relationships/hyperlink" Target="https://www.R-project.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CRAN.R-project.org/package=shiny" TargetMode="External"/><Relationship Id="rId32" Type="http://schemas.openxmlformats.org/officeDocument/2006/relationships/hyperlink" Target="https://books.google.ca/books?id=UT9dAAAAIAAJ"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CRAN.R-project.org/package=shinydashboard" TargetMode="External"/><Relationship Id="rId28" Type="http://schemas.openxmlformats.org/officeDocument/2006/relationships/hyperlink" Target="https://doi.org/10.18637/jss.v070.i05" TargetMode="External"/><Relationship Id="rId36" Type="http://schemas.openxmlformats.org/officeDocument/2006/relationships/theme" Target="theme/theme1.xml"/><Relationship Id="rId10" Type="http://schemas.openxmlformats.org/officeDocument/2006/relationships/hyperlink" Target="https://github.com/Leaflet/Leaflet.markercluster" TargetMode="External"/><Relationship Id="rId19" Type="http://schemas.openxmlformats.org/officeDocument/2006/relationships/hyperlink" Target="https://incorporatingecosystemapproach.shinyapps.io/indiapp/" TargetMode="External"/><Relationship Id="rId31" Type="http://schemas.openxmlformats.org/officeDocument/2006/relationships/hyperlink" Target="https://plotly-book.cpsievert.m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CRAN.R-project.org/package=markdown" TargetMode="External"/><Relationship Id="rId27" Type="http://schemas.openxmlformats.org/officeDocument/2006/relationships/hyperlink" Target="https://doi.org/10.1511/2014.111.460" TargetMode="External"/><Relationship Id="rId30" Type="http://schemas.openxmlformats.org/officeDocument/2006/relationships/hyperlink" Target="http://www.rstudio.com/"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28</Pages>
  <Words>7396</Words>
  <Characters>42160</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Improving the communication and accessibility of stock assessment using interactive visualization tools</vt:lpstr>
    </vt:vector>
  </TitlesOfParts>
  <Company>DFO-MPO</Company>
  <LinksUpToDate>false</LinksUpToDate>
  <CharactersWithSpaces>49458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Improving the communication and accessibility of stock assessment using interactive visualization tools</dc:title>
  <dc:creator>Paul M. Regular, Gregory J. Robertson, Robert Rogers, Keith P. Lewis</dc:creator>
  <cp:keywords/>
  <cp:lastModifiedBy>Regular, Paul</cp:lastModifiedBy>
  <cp:revision>1</cp:revision>
  <dcterms:created xsi:type="dcterms:W3CDTF">2020-03-15T02:36:00Z</dcterms:created>
  <dcterms:modified xsi:type="dcterms:W3CDTF">2020-03-15T02:53:00Z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Corresponding author: Paul M. Regular, Fisheries and Oceans Canada, Northwest Atlantic Fisheries Center, 80 East White Hills, St. John’s, Newfoundland and Labrador, A1C 5X1, Canada, E-mail: Paul.Regular@dfo-mpo.gc.ca, Phone: 1-709-772-2067Abstract: Scient</vt:lpwstr>
  </property>
  <property fmtid="{D5CDD505-2E9C-101B-9397-08002B2CF9AE}" pid="3" name="bibliography">
    <vt:lpwstr>references.bib</vt:lpwstr>
  </property>
  <property fmtid="{D5CDD505-2E9C-101B-9397-08002B2CF9AE}" pid="4" name="csl">
    <vt:lpwstr>cjfas.csl</vt:lpwstr>
  </property>
  <property fmtid="{D5CDD505-2E9C-101B-9397-08002B2CF9AE}" pid="5" name="date">
    <vt:lpwstr>Fisheries and Oceans Canada, Northwest Atlantic Fisheries Center, 80 East White Hills, St. John’s, Newfoundland and Labrador, A1C 5X1, Canada</vt:lpwstr>
  </property>
  <property fmtid="{D5CDD505-2E9C-101B-9397-08002B2CF9AE}" pid="6" name="output">
    <vt:lpwstr/>
  </property>
</Properties>
</file>